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CBF4B" w14:textId="77777777" w:rsidR="00671786" w:rsidRDefault="00671786">
      <w:pPr>
        <w:pStyle w:val="Textoindependiente"/>
        <w:jc w:val="both"/>
        <w:rPr>
          <w:u w:val="single"/>
        </w:rPr>
      </w:pPr>
    </w:p>
    <w:p w14:paraId="51D3651B" w14:textId="77777777" w:rsidR="007C3D8F" w:rsidRDefault="007C3D8F" w:rsidP="00F54EAF">
      <w:pPr>
        <w:pStyle w:val="Textoindependiente"/>
        <w:jc w:val="both"/>
        <w:rPr>
          <w:color w:val="FF6600"/>
          <w:sz w:val="24"/>
        </w:rPr>
      </w:pPr>
      <w:bookmarkStart w:id="0" w:name="_Ref141604213"/>
      <w:bookmarkEnd w:id="0"/>
    </w:p>
    <w:p w14:paraId="35DA93E0" w14:textId="77777777" w:rsidR="00F54EAF" w:rsidRPr="00E513E8" w:rsidRDefault="00F54EAF" w:rsidP="00F54EAF">
      <w:pPr>
        <w:pStyle w:val="Textoindependiente"/>
        <w:jc w:val="both"/>
      </w:pPr>
    </w:p>
    <w:p w14:paraId="1D67D4C4" w14:textId="77777777" w:rsidR="007C3D8F" w:rsidRPr="00E513E8" w:rsidRDefault="007C3D8F">
      <w:pPr>
        <w:pStyle w:val="Textoindependiente"/>
      </w:pPr>
    </w:p>
    <w:p w14:paraId="335A1542"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21EE4558" w14:textId="77777777" w:rsidR="00465D1C" w:rsidRPr="00E513E8" w:rsidRDefault="00465D1C" w:rsidP="00465D1C"/>
    <w:p w14:paraId="4CE6F591"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5367A925" w14:textId="77777777" w:rsidR="00465D1C" w:rsidRDefault="00465D1C" w:rsidP="00465D1C">
      <w:pPr>
        <w:rPr>
          <w:b/>
        </w:rPr>
      </w:pPr>
    </w:p>
    <w:p w14:paraId="4AD0D8BE" w14:textId="77777777" w:rsidR="00465D1C" w:rsidRDefault="00465D1C" w:rsidP="00465D1C">
      <w:pPr>
        <w:rPr>
          <w:b/>
        </w:rPr>
      </w:pPr>
    </w:p>
    <w:p w14:paraId="4917C4DE" w14:textId="77777777" w:rsidR="00465D1C" w:rsidRPr="00E513E8" w:rsidRDefault="00465D1C" w:rsidP="00465D1C">
      <w:pPr>
        <w:rPr>
          <w:b/>
        </w:rPr>
      </w:pPr>
    </w:p>
    <w:p w14:paraId="2FE85C4E" w14:textId="77777777" w:rsidR="00465D1C" w:rsidRPr="00E513E8" w:rsidRDefault="00B244F1" w:rsidP="00465D1C">
      <w:pPr>
        <w:jc w:val="center"/>
        <w:rPr>
          <w:b/>
        </w:rPr>
      </w:pPr>
      <w:r w:rsidRPr="00465D1C">
        <w:rPr>
          <w:b/>
          <w:noProof/>
          <w:lang w:val="es-ES_tradnl" w:eastAsia="es-ES_tradnl"/>
        </w:rPr>
        <w:drawing>
          <wp:inline distT="0" distB="0" distL="0" distR="0" wp14:anchorId="37D1C8C8" wp14:editId="06107435">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lang w:val="es-ES_tradnl" w:eastAsia="es-ES_tradnl"/>
        </w:rPr>
        <w:drawing>
          <wp:inline distT="0" distB="0" distL="0" distR="0" wp14:anchorId="4046B6AC" wp14:editId="73DABEC5">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0029E625" w14:textId="77777777" w:rsidR="00465D1C" w:rsidRPr="00E513E8" w:rsidRDefault="00465D1C" w:rsidP="00465D1C">
      <w:pPr>
        <w:rPr>
          <w:b/>
        </w:rPr>
      </w:pPr>
    </w:p>
    <w:p w14:paraId="626EC9B2" w14:textId="77777777" w:rsidR="00465D1C" w:rsidRDefault="00465D1C" w:rsidP="00465D1C">
      <w:pPr>
        <w:rPr>
          <w:b/>
        </w:rPr>
      </w:pPr>
    </w:p>
    <w:p w14:paraId="4F3C8A9B" w14:textId="77777777" w:rsidR="00465D1C" w:rsidRDefault="00465D1C" w:rsidP="00465D1C">
      <w:pPr>
        <w:rPr>
          <w:b/>
        </w:rPr>
      </w:pPr>
    </w:p>
    <w:p w14:paraId="609E3579" w14:textId="77777777" w:rsidR="00465D1C" w:rsidRDefault="00465D1C" w:rsidP="00465D1C">
      <w:pPr>
        <w:rPr>
          <w:b/>
        </w:rPr>
      </w:pPr>
    </w:p>
    <w:p w14:paraId="307642A4" w14:textId="77777777" w:rsidR="00465D1C" w:rsidRPr="00B244F1" w:rsidRDefault="00B244F1" w:rsidP="00465D1C">
      <w:pPr>
        <w:jc w:val="center"/>
        <w:rPr>
          <w:b/>
          <w:sz w:val="32"/>
        </w:rPr>
      </w:pPr>
      <w:r w:rsidRPr="00B244F1">
        <w:rPr>
          <w:b/>
          <w:sz w:val="32"/>
        </w:rPr>
        <w:t>Grado en Ingeniería Informática</w:t>
      </w:r>
    </w:p>
    <w:p w14:paraId="43E765B2" w14:textId="77777777" w:rsidR="00465D1C" w:rsidRDefault="00465D1C" w:rsidP="00465D1C">
      <w:pPr>
        <w:rPr>
          <w:b/>
        </w:rPr>
      </w:pPr>
    </w:p>
    <w:p w14:paraId="1F352885" w14:textId="77777777" w:rsidR="00465D1C" w:rsidRPr="00E513E8" w:rsidRDefault="00465D1C" w:rsidP="00465D1C">
      <w:pPr>
        <w:rPr>
          <w:b/>
        </w:rPr>
      </w:pPr>
    </w:p>
    <w:p w14:paraId="55603B66" w14:textId="77777777" w:rsidR="00465D1C" w:rsidRPr="00E513E8" w:rsidRDefault="00465D1C" w:rsidP="00465D1C">
      <w:pPr>
        <w:jc w:val="center"/>
        <w:rPr>
          <w:b/>
          <w:bCs/>
          <w:sz w:val="48"/>
        </w:rPr>
      </w:pPr>
      <w:r>
        <w:rPr>
          <w:b/>
          <w:bCs/>
          <w:sz w:val="48"/>
        </w:rPr>
        <w:t>TRABAJO FIN DE GRADO</w:t>
      </w:r>
    </w:p>
    <w:p w14:paraId="67D3A406" w14:textId="77777777" w:rsidR="00465D1C" w:rsidRPr="00E513E8" w:rsidRDefault="00465D1C" w:rsidP="00465D1C"/>
    <w:p w14:paraId="3D487091" w14:textId="77777777" w:rsidR="00465D1C" w:rsidRPr="00E513E8" w:rsidRDefault="00465D1C" w:rsidP="00465D1C"/>
    <w:p w14:paraId="1F134438" w14:textId="77777777" w:rsidR="00465D1C" w:rsidRPr="00E513E8" w:rsidRDefault="00465D1C" w:rsidP="00465D1C"/>
    <w:p w14:paraId="412CCE24" w14:textId="77777777" w:rsidR="00465D1C" w:rsidRPr="00E513E8" w:rsidRDefault="00465D1C" w:rsidP="00465D1C"/>
    <w:p w14:paraId="6EED24F3"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1AAF715F" w14:textId="77777777" w:rsidR="00465D1C" w:rsidRPr="00E513E8" w:rsidRDefault="00465D1C" w:rsidP="00465D1C">
      <w:pPr>
        <w:rPr>
          <w:sz w:val="20"/>
        </w:rPr>
      </w:pPr>
    </w:p>
    <w:p w14:paraId="579CFCFD" w14:textId="77777777" w:rsidR="00465D1C" w:rsidRPr="00E513E8" w:rsidRDefault="00465D1C" w:rsidP="00465D1C"/>
    <w:p w14:paraId="3CA24795" w14:textId="77777777" w:rsidR="00465D1C" w:rsidRDefault="00465D1C" w:rsidP="00465D1C">
      <w:pPr>
        <w:rPr>
          <w:b/>
          <w:sz w:val="32"/>
        </w:rPr>
      </w:pPr>
    </w:p>
    <w:p w14:paraId="38A0F885" w14:textId="77777777" w:rsidR="00465D1C" w:rsidRDefault="00465D1C" w:rsidP="00465D1C">
      <w:pPr>
        <w:rPr>
          <w:b/>
          <w:sz w:val="32"/>
        </w:rPr>
      </w:pPr>
    </w:p>
    <w:p w14:paraId="126AD48B" w14:textId="77777777" w:rsidR="00465D1C" w:rsidRDefault="00465D1C" w:rsidP="00465D1C">
      <w:pPr>
        <w:rPr>
          <w:b/>
          <w:sz w:val="32"/>
        </w:rPr>
      </w:pPr>
    </w:p>
    <w:p w14:paraId="2768A440" w14:textId="77777777" w:rsidR="00465D1C" w:rsidRDefault="00465D1C" w:rsidP="00465D1C">
      <w:pPr>
        <w:rPr>
          <w:b/>
          <w:sz w:val="32"/>
        </w:rPr>
      </w:pPr>
    </w:p>
    <w:p w14:paraId="7471F739" w14:textId="77777777" w:rsidR="00465D1C" w:rsidRDefault="00465D1C" w:rsidP="00465D1C">
      <w:pPr>
        <w:rPr>
          <w:b/>
          <w:sz w:val="32"/>
        </w:rPr>
      </w:pPr>
    </w:p>
    <w:p w14:paraId="53264CF4" w14:textId="77777777" w:rsidR="00465D1C" w:rsidRPr="00E513E8" w:rsidRDefault="00465D1C" w:rsidP="00465D1C">
      <w:pPr>
        <w:rPr>
          <w:b/>
          <w:sz w:val="32"/>
        </w:rPr>
      </w:pPr>
    </w:p>
    <w:p w14:paraId="7F63013B" w14:textId="77777777" w:rsidR="00465D1C" w:rsidRPr="00B244F1" w:rsidRDefault="00B244F1" w:rsidP="00465D1C">
      <w:pPr>
        <w:jc w:val="center"/>
        <w:rPr>
          <w:b/>
          <w:sz w:val="32"/>
        </w:rPr>
      </w:pPr>
      <w:r w:rsidRPr="00B244F1">
        <w:rPr>
          <w:b/>
          <w:sz w:val="32"/>
        </w:rPr>
        <w:t>Alejandro Gil Hernán</w:t>
      </w:r>
    </w:p>
    <w:p w14:paraId="14333769" w14:textId="77777777"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14:paraId="0BE17E1B" w14:textId="77777777"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14:paraId="64AF85CF" w14:textId="77777777" w:rsidR="00465D1C" w:rsidRPr="00E513E8" w:rsidRDefault="00465D1C" w:rsidP="00465D1C">
      <w:pPr>
        <w:jc w:val="center"/>
        <w:rPr>
          <w:b/>
          <w:sz w:val="32"/>
        </w:rPr>
      </w:pPr>
    </w:p>
    <w:p w14:paraId="3CAD3249" w14:textId="77777777" w:rsidR="00465D1C" w:rsidRPr="003D3539" w:rsidRDefault="00B244F1" w:rsidP="00465D1C">
      <w:pPr>
        <w:tabs>
          <w:tab w:val="left" w:pos="1509"/>
          <w:tab w:val="center" w:pos="4252"/>
        </w:tabs>
        <w:jc w:val="center"/>
        <w:rPr>
          <w:b/>
          <w:sz w:val="32"/>
        </w:rPr>
      </w:pPr>
      <w:r w:rsidRPr="00B244F1">
        <w:rPr>
          <w:b/>
          <w:sz w:val="32"/>
        </w:rPr>
        <w:t>Febrero 2017</w:t>
      </w:r>
    </w:p>
    <w:p w14:paraId="5B6EFD6C" w14:textId="77777777" w:rsidR="007C3D8F" w:rsidRPr="00E513E8" w:rsidRDefault="007C3D8F">
      <w:pPr>
        <w:pStyle w:val="Textoindependiente"/>
      </w:pPr>
    </w:p>
    <w:p w14:paraId="4BFD0F72" w14:textId="77777777" w:rsidR="007C3D8F" w:rsidRPr="00E513E8" w:rsidRDefault="007C3D8F">
      <w:pPr>
        <w:jc w:val="center"/>
        <w:rPr>
          <w:sz w:val="36"/>
        </w:rPr>
      </w:pPr>
    </w:p>
    <w:p w14:paraId="464661E1"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1525C9EF" w14:textId="77777777" w:rsidR="007C3D8F" w:rsidRPr="00E513E8" w:rsidRDefault="007C3D8F"/>
    <w:p w14:paraId="65C09D74" w14:textId="77777777" w:rsidR="00831755" w:rsidRPr="00E513E8" w:rsidRDefault="00831755"/>
    <w:p w14:paraId="29655DDC" w14:textId="77777777" w:rsidR="00831755" w:rsidRPr="00E513E8" w:rsidRDefault="00831755"/>
    <w:p w14:paraId="30CE77EC" w14:textId="77777777" w:rsidR="00831755" w:rsidRPr="00E513E8" w:rsidRDefault="00831755"/>
    <w:p w14:paraId="7BDB58A5" w14:textId="77777777" w:rsidR="003856C0" w:rsidRPr="00E513E8" w:rsidRDefault="003856C0"/>
    <w:p w14:paraId="28E4AFD3" w14:textId="77777777" w:rsidR="003856C0" w:rsidRPr="00E513E8" w:rsidRDefault="003856C0"/>
    <w:p w14:paraId="6839EB1F" w14:textId="77777777" w:rsidR="003856C0" w:rsidRPr="00E513E8" w:rsidRDefault="003856C0"/>
    <w:p w14:paraId="10FDEA51" w14:textId="77777777" w:rsidR="003856C0" w:rsidRPr="00E513E8" w:rsidRDefault="003856C0"/>
    <w:p w14:paraId="7812E809" w14:textId="77777777" w:rsidR="003856C0" w:rsidRPr="00E513E8" w:rsidRDefault="003856C0"/>
    <w:p w14:paraId="085C8D78" w14:textId="77777777" w:rsidR="003856C0" w:rsidRPr="00E513E8" w:rsidRDefault="003856C0"/>
    <w:p w14:paraId="61ABF328" w14:textId="77777777" w:rsidR="003856C0" w:rsidRPr="00E513E8" w:rsidRDefault="003856C0"/>
    <w:p w14:paraId="1C9C3913" w14:textId="77777777" w:rsidR="003856C0" w:rsidRPr="00E513E8" w:rsidRDefault="003856C0"/>
    <w:p w14:paraId="304644D3"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12CB31F7" w14:textId="77777777" w:rsidR="00831755" w:rsidRPr="00E513E8" w:rsidRDefault="00831755" w:rsidP="00831755">
      <w:pPr>
        <w:jc w:val="center"/>
      </w:pPr>
    </w:p>
    <w:p w14:paraId="18488602" w14:textId="77777777" w:rsidR="00831755" w:rsidRPr="00E513E8" w:rsidRDefault="00831755" w:rsidP="00831755">
      <w:pPr>
        <w:jc w:val="center"/>
      </w:pPr>
    </w:p>
    <w:p w14:paraId="3149B3D3" w14:textId="77777777" w:rsidR="00831755" w:rsidRPr="00E513E8" w:rsidRDefault="00831755" w:rsidP="00831755">
      <w:pPr>
        <w:jc w:val="center"/>
        <w:rPr>
          <w:b/>
        </w:rPr>
      </w:pPr>
      <w:r w:rsidRPr="00E513E8">
        <w:rPr>
          <w:b/>
        </w:rPr>
        <w:t xml:space="preserve">AUTOR: </w:t>
      </w:r>
      <w:r w:rsidR="00B244F1">
        <w:rPr>
          <w:b/>
        </w:rPr>
        <w:t>Alejandro Gil Hernán</w:t>
      </w:r>
    </w:p>
    <w:p w14:paraId="738468DC" w14:textId="77777777"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14:paraId="39B7BD81" w14:textId="77777777" w:rsidR="00831755" w:rsidRPr="00E513E8" w:rsidRDefault="00831755" w:rsidP="00831755">
      <w:pPr>
        <w:jc w:val="center"/>
        <w:rPr>
          <w:b/>
        </w:rPr>
      </w:pPr>
    </w:p>
    <w:p w14:paraId="58EDC1D2" w14:textId="77777777" w:rsidR="00831755" w:rsidRPr="00E513E8" w:rsidRDefault="00831755" w:rsidP="00831755">
      <w:pPr>
        <w:jc w:val="center"/>
        <w:rPr>
          <w:b/>
        </w:rPr>
      </w:pPr>
    </w:p>
    <w:p w14:paraId="34318BD4" w14:textId="77777777" w:rsidR="00831755" w:rsidRPr="00E513E8" w:rsidRDefault="00831755" w:rsidP="00831755">
      <w:pPr>
        <w:jc w:val="center"/>
        <w:rPr>
          <w:b/>
        </w:rPr>
      </w:pPr>
    </w:p>
    <w:p w14:paraId="6BCE0520" w14:textId="77777777" w:rsidR="00831755" w:rsidRPr="00E513E8" w:rsidRDefault="00831755" w:rsidP="00831755">
      <w:pPr>
        <w:jc w:val="center"/>
        <w:rPr>
          <w:b/>
        </w:rPr>
      </w:pPr>
    </w:p>
    <w:p w14:paraId="59A796E8" w14:textId="77777777" w:rsidR="00831755" w:rsidRPr="00E513E8" w:rsidRDefault="00BE2E3A" w:rsidP="00831755">
      <w:pPr>
        <w:jc w:val="center"/>
        <w:rPr>
          <w:b/>
        </w:rPr>
      </w:pPr>
      <w:r w:rsidRPr="00BE2E3A">
        <w:rPr>
          <w:b/>
          <w:highlight w:val="yellow"/>
        </w:rPr>
        <w:t>Grupo de la EPS (opcional)</w:t>
      </w:r>
    </w:p>
    <w:p w14:paraId="0D552CE8" w14:textId="77777777" w:rsidR="00831755" w:rsidRPr="00E513E8" w:rsidRDefault="00831755" w:rsidP="00831755">
      <w:pPr>
        <w:jc w:val="center"/>
        <w:rPr>
          <w:b/>
        </w:rPr>
      </w:pPr>
      <w:r w:rsidRPr="00E513E8">
        <w:rPr>
          <w:b/>
        </w:rPr>
        <w:t xml:space="preserve">Dpto. </w:t>
      </w:r>
      <w:r w:rsidR="00355D32" w:rsidRPr="00355D32">
        <w:rPr>
          <w:b/>
          <w:highlight w:val="yellow"/>
        </w:rPr>
        <w:t>XXX</w:t>
      </w:r>
    </w:p>
    <w:p w14:paraId="17A885F8" w14:textId="77777777" w:rsidR="00831755" w:rsidRPr="00E513E8" w:rsidRDefault="00831755" w:rsidP="00831755">
      <w:pPr>
        <w:jc w:val="center"/>
        <w:rPr>
          <w:b/>
        </w:rPr>
      </w:pPr>
      <w:r w:rsidRPr="00E513E8">
        <w:rPr>
          <w:b/>
        </w:rPr>
        <w:t>Escuela Politécnica Superior</w:t>
      </w:r>
    </w:p>
    <w:p w14:paraId="37282BB9" w14:textId="77777777" w:rsidR="00831755" w:rsidRPr="00E513E8" w:rsidRDefault="00831755" w:rsidP="00831755">
      <w:pPr>
        <w:jc w:val="center"/>
      </w:pPr>
      <w:r w:rsidRPr="00E513E8">
        <w:rPr>
          <w:b/>
        </w:rPr>
        <w:t>Universidad Autónoma de Madrid</w:t>
      </w:r>
    </w:p>
    <w:p w14:paraId="1B222DA1" w14:textId="77777777" w:rsidR="00831755" w:rsidRPr="00E513E8" w:rsidRDefault="00B244F1" w:rsidP="00831755">
      <w:pPr>
        <w:jc w:val="center"/>
        <w:rPr>
          <w:b/>
        </w:rPr>
      </w:pPr>
      <w:r>
        <w:rPr>
          <w:b/>
        </w:rPr>
        <w:t>Febrero 2017</w:t>
      </w:r>
    </w:p>
    <w:p w14:paraId="093D2FAA" w14:textId="77777777" w:rsidR="009C1C29" w:rsidRDefault="009C1C29" w:rsidP="00810C92">
      <w:pPr>
        <w:spacing w:before="800"/>
      </w:pPr>
    </w:p>
    <w:p w14:paraId="0B5A4CC0"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23F19E0"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69D05BB9" w14:textId="77777777" w:rsidR="00D345AB" w:rsidRPr="0084289B" w:rsidRDefault="00D345AB" w:rsidP="00D345AB">
      <w:pPr>
        <w:rPr>
          <w:rFonts w:ascii="Arial" w:hAnsi="Arial" w:cs="Arial"/>
          <w:b/>
          <w:iCs/>
          <w:sz w:val="40"/>
          <w:szCs w:val="40"/>
        </w:rPr>
      </w:pPr>
    </w:p>
    <w:p w14:paraId="795BAEA1"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D47624E"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46932214" w14:textId="77777777" w:rsidR="00D345AB" w:rsidRPr="00FF02B5" w:rsidRDefault="00D345AB" w:rsidP="00D345AB"/>
    <w:p w14:paraId="158F27A5"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2FF09845" w14:textId="77777777" w:rsidR="00AE5D89" w:rsidRDefault="00AE5D89" w:rsidP="00AE5D89">
      <w:pPr>
        <w:ind w:firstLine="284"/>
      </w:pPr>
    </w:p>
    <w:p w14:paraId="3C0E52CD" w14:textId="77777777" w:rsidR="00671786" w:rsidDel="00BC0BC8" w:rsidRDefault="00FF02B5">
      <w:pPr>
        <w:ind w:firstLine="284"/>
        <w:rPr>
          <w:del w:id="1" w:author="Alejandro Bellogín" w:date="2017-01-16T14:53:00Z"/>
        </w:rPr>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ins w:id="2" w:author="Alejandro Bellogín" w:date="2017-01-16T14:53:00Z">
        <w:r w:rsidR="00BC0BC8">
          <w:t xml:space="preserve"> </w:t>
        </w:r>
      </w:ins>
    </w:p>
    <w:p w14:paraId="0C8B641C" w14:textId="77777777" w:rsidR="0084289B" w:rsidRDefault="00AE0AD5" w:rsidP="000B1BAB">
      <w:pPr>
        <w:ind w:firstLine="284"/>
      </w:pPr>
      <w:r>
        <w:t>P</w:t>
      </w:r>
      <w:r w:rsidR="00FF02B5" w:rsidRPr="00FF02B5">
        <w:t>or ello l</w:t>
      </w:r>
      <w:r w:rsidR="00A06E7A">
        <w:t xml:space="preserve">os objetivos principales serán </w:t>
      </w:r>
      <w:r w:rsidR="00FF02B5" w:rsidRPr="00FF02B5">
        <w:t xml:space="preserve">obtener implementaciones </w:t>
      </w:r>
      <w:r w:rsidR="00D345AB" w:rsidRPr="00FF02B5">
        <w:t>generales,</w:t>
      </w:r>
      <w:r w:rsidR="00FF02B5" w:rsidRPr="00FF02B5">
        <w:t xml:space="preserve"> así como que se ejecuten de la forma más eficiente posible.</w:t>
      </w:r>
    </w:p>
    <w:p w14:paraId="5A8C2D48" w14:textId="77777777" w:rsidR="00716E91" w:rsidRDefault="00716E91" w:rsidP="00716E91"/>
    <w:p w14:paraId="4EB21C51"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21F51E41" w14:textId="77777777" w:rsidR="00D40CD6" w:rsidRPr="001A22DB" w:rsidRDefault="00D40CD6" w:rsidP="00AD78A7">
      <w:pPr>
        <w:spacing w:before="120"/>
        <w:rPr>
          <w:lang w:val="en-GB"/>
        </w:rPr>
      </w:pPr>
    </w:p>
    <w:p w14:paraId="53965A63"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4A165956" w14:textId="77777777" w:rsidR="00117ED1" w:rsidRDefault="00117ED1" w:rsidP="007D4D56">
      <w:pPr>
        <w:rPr>
          <w:lang w:val="en-GB"/>
        </w:rPr>
      </w:pPr>
    </w:p>
    <w:p w14:paraId="566E1C1F"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5939AFF8" w14:textId="77777777" w:rsidR="00117ED1" w:rsidRDefault="00117ED1" w:rsidP="007D4D56">
      <w:pPr>
        <w:rPr>
          <w:lang w:val="en-GB"/>
        </w:rPr>
      </w:pPr>
    </w:p>
    <w:p w14:paraId="1520ADB7" w14:textId="77777777"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21B4F92F"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36C8404A" w14:textId="77777777" w:rsidR="00716E91" w:rsidRPr="007D4D56" w:rsidRDefault="00716E91" w:rsidP="007D4D56">
      <w:pPr>
        <w:rPr>
          <w:u w:val="single"/>
          <w:lang w:val="en-GB"/>
        </w:rPr>
      </w:pPr>
    </w:p>
    <w:p w14:paraId="3B5723E9" w14:textId="77777777"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190970FF" w14:textId="77777777" w:rsidR="001A22DB" w:rsidRDefault="001A22DB" w:rsidP="001A22DB"/>
    <w:p w14:paraId="1A40A7D4" w14:textId="77777777"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14:paraId="3D73248A" w14:textId="77777777" w:rsidR="00AD78A7" w:rsidRPr="0084289B" w:rsidRDefault="00AD78A7" w:rsidP="001A22DB">
      <w:pPr>
        <w:rPr>
          <w:rFonts w:ascii="Arial" w:hAnsi="Arial" w:cs="Arial"/>
          <w:b/>
          <w:iCs/>
          <w:sz w:val="40"/>
          <w:szCs w:val="40"/>
        </w:rPr>
      </w:pPr>
    </w:p>
    <w:p w14:paraId="054DA8A3"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14:paraId="0F4B3B47" w14:textId="77777777" w:rsidR="001A22DB" w:rsidRPr="00AE0AD5" w:rsidRDefault="001A22DB" w:rsidP="001A22DB">
      <w:pPr>
        <w:rPr>
          <w:lang w:val="en-GB"/>
        </w:rPr>
      </w:pPr>
    </w:p>
    <w:p w14:paraId="542DBFE6"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7A27C1BA" w14:textId="77777777" w:rsidR="003F4301" w:rsidRDefault="00416A47" w:rsidP="003F4301">
      <w:pPr>
        <w:rPr>
          <w:b/>
          <w:i/>
          <w:iCs/>
          <w:sz w:val="32"/>
          <w:szCs w:val="32"/>
        </w:rPr>
      </w:pPr>
      <w:r w:rsidRPr="004D529E">
        <w:rPr>
          <w:b/>
          <w:sz w:val="28"/>
          <w:lang w:val="es-ES_tradnl"/>
          <w:rPrChange w:id="3" w:author="Alejandro Gil Hernán" w:date="2017-01-17T13:26:00Z">
            <w:rPr>
              <w:b/>
              <w:sz w:val="28"/>
              <w:lang w:val="es-ES_tradnl"/>
            </w:rPr>
          </w:rPrChange>
        </w:rPr>
        <w:br w:type="page"/>
      </w:r>
      <w:r w:rsidRPr="004D529E">
        <w:rPr>
          <w:b/>
          <w:sz w:val="28"/>
          <w:lang w:val="es-ES_tradnl"/>
          <w:rPrChange w:id="4" w:author="Alejandro Gil Hernán" w:date="2017-01-17T13:26:00Z">
            <w:rPr>
              <w:b/>
              <w:sz w:val="28"/>
              <w:lang w:val="es-ES_tradnl"/>
            </w:rPr>
          </w:rPrChange>
        </w:rPr>
        <w:lastRenderedPageBreak/>
        <w:br w:type="page"/>
      </w:r>
      <w:r w:rsidRPr="004D529E">
        <w:rPr>
          <w:b/>
          <w:sz w:val="28"/>
          <w:lang w:val="es-ES_tradnl"/>
          <w:rPrChange w:id="5" w:author="Alejandro Gil Hernán" w:date="2017-01-17T13:26:00Z">
            <w:rPr>
              <w:b/>
              <w:sz w:val="28"/>
              <w:lang w:val="es-ES_tradnl"/>
            </w:rPr>
          </w:rPrChange>
        </w:rPr>
        <w:lastRenderedPageBreak/>
        <w:t xml:space="preserve"> </w:t>
      </w:r>
      <w:r w:rsidR="00810C92">
        <w:rPr>
          <w:b/>
          <w:i/>
          <w:iCs/>
          <w:sz w:val="32"/>
          <w:szCs w:val="32"/>
        </w:rPr>
        <w:t>Agradecimientos</w:t>
      </w:r>
    </w:p>
    <w:p w14:paraId="62400157" w14:textId="77777777" w:rsidR="003F4301" w:rsidRDefault="003F4301" w:rsidP="003F4301">
      <w:pPr>
        <w:rPr>
          <w:b/>
          <w:i/>
          <w:iCs/>
          <w:sz w:val="32"/>
          <w:szCs w:val="32"/>
        </w:rPr>
      </w:pPr>
    </w:p>
    <w:p w14:paraId="4C8061B6"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74316DAA"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748F7D7" w14:textId="77777777" w:rsidR="003F4301" w:rsidRDefault="006238B4" w:rsidP="006238B4">
      <w:pPr>
        <w:rPr>
          <w:i/>
        </w:rPr>
      </w:pPr>
      <w:r>
        <w:rPr>
          <w:i/>
        </w:rPr>
        <w:t>A m</w:t>
      </w:r>
      <w:r w:rsidR="003F4301">
        <w:rPr>
          <w:i/>
        </w:rPr>
        <w:t>i padre por sus consejos.</w:t>
      </w:r>
    </w:p>
    <w:p w14:paraId="3558A7EE" w14:textId="77777777" w:rsidR="003F4301" w:rsidRPr="003F4301" w:rsidRDefault="006238B4" w:rsidP="006238B4">
      <w:pPr>
        <w:rPr>
          <w:i/>
        </w:rPr>
      </w:pPr>
      <w:r>
        <w:rPr>
          <w:i/>
        </w:rPr>
        <w:t>A m</w:t>
      </w:r>
      <w:r w:rsidR="003F4301">
        <w:rPr>
          <w:i/>
        </w:rPr>
        <w:t>is abuelos por tratarme como a un hijo.</w:t>
      </w:r>
    </w:p>
    <w:p w14:paraId="252F317A" w14:textId="77777777" w:rsidR="003F4301" w:rsidRDefault="003F4301" w:rsidP="006238B4">
      <w:pPr>
        <w:rPr>
          <w:i/>
        </w:rPr>
      </w:pPr>
    </w:p>
    <w:p w14:paraId="1E89CAE5"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27398829" w14:textId="77777777" w:rsidR="006238B4" w:rsidRDefault="006238B4" w:rsidP="006238B4">
      <w:pPr>
        <w:rPr>
          <w:i/>
        </w:rPr>
      </w:pPr>
    </w:p>
    <w:p w14:paraId="652965FB" w14:textId="77777777" w:rsidR="006238B4" w:rsidRPr="006238B4" w:rsidRDefault="006238B4" w:rsidP="006238B4">
      <w:r>
        <w:rPr>
          <w:i/>
        </w:rPr>
        <w:t>Muchas gracias a mis amigos que son como hermanos y a Paula por estar siempre apoyándome</w:t>
      </w:r>
      <w:r w:rsidR="00CF5F3F">
        <w:rPr>
          <w:i/>
        </w:rPr>
        <w:t>.</w:t>
      </w:r>
    </w:p>
    <w:p w14:paraId="003A4D44" w14:textId="77777777" w:rsidR="00B20465" w:rsidRDefault="00B20465" w:rsidP="006238B4">
      <w:pPr>
        <w:rPr>
          <w:b/>
        </w:rPr>
      </w:pPr>
    </w:p>
    <w:p w14:paraId="57B2DF93"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0437FB40" w14:textId="77777777" w:rsidR="00B20465" w:rsidRDefault="00B20465" w:rsidP="003F4301">
      <w:pPr>
        <w:rPr>
          <w:i/>
        </w:rPr>
      </w:pPr>
    </w:p>
    <w:p w14:paraId="72AE76E0" w14:textId="77777777" w:rsidR="00723BE9" w:rsidRPr="00723BE9" w:rsidRDefault="00723BE9" w:rsidP="00723BE9">
      <w:pPr>
        <w:jc w:val="right"/>
        <w:rPr>
          <w:b/>
        </w:rPr>
      </w:pPr>
      <w:r w:rsidRPr="00723BE9">
        <w:rPr>
          <w:b/>
        </w:rPr>
        <w:t>Alejandro Gil Hernán</w:t>
      </w:r>
    </w:p>
    <w:p w14:paraId="2A136B28" w14:textId="77777777" w:rsidR="00A00BC2" w:rsidRDefault="00A00BC2" w:rsidP="00C57CF1">
      <w:pPr>
        <w:rPr>
          <w:b/>
        </w:rPr>
      </w:pPr>
    </w:p>
    <w:p w14:paraId="4602BA11"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71A90486" w14:textId="77777777" w:rsidR="007C3D8F" w:rsidRDefault="00345D0F" w:rsidP="00345D0F">
      <w:pPr>
        <w:rPr>
          <w:b/>
          <w:bCs/>
          <w:sz w:val="32"/>
        </w:rPr>
      </w:pPr>
      <w:bookmarkStart w:id="6" w:name="contenidos"/>
      <w:bookmarkEnd w:id="6"/>
      <w:r>
        <w:rPr>
          <w:b/>
          <w:bCs/>
          <w:sz w:val="32"/>
        </w:rPr>
        <w:lastRenderedPageBreak/>
        <w:t>Í</w:t>
      </w:r>
      <w:r w:rsidR="00CD6ECD" w:rsidRPr="00E513E8">
        <w:rPr>
          <w:b/>
          <w:bCs/>
          <w:sz w:val="32"/>
        </w:rPr>
        <w:t>NDICE</w:t>
      </w:r>
      <w:r w:rsidR="00D30ABD" w:rsidRPr="00E513E8">
        <w:rPr>
          <w:b/>
          <w:bCs/>
          <w:sz w:val="32"/>
        </w:rPr>
        <w:t xml:space="preserve"> DE CONTENIDOS</w:t>
      </w:r>
    </w:p>
    <w:p w14:paraId="7C1F8D86" w14:textId="77777777" w:rsidR="00345D0F" w:rsidRPr="00345D0F" w:rsidRDefault="00345D0F" w:rsidP="00345D0F">
      <w:pPr>
        <w:rPr>
          <w:bCs/>
          <w:sz w:val="32"/>
        </w:rPr>
      </w:pPr>
    </w:p>
    <w:p w14:paraId="61854FD4" w14:textId="3FA76584" w:rsidR="001B6336" w:rsidRDefault="00FC5C71">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14:paraId="5254657C" w14:textId="39D0FD1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FC5C71">
        <w:fldChar w:fldCharType="begin"/>
      </w:r>
      <w:r>
        <w:instrText xml:space="preserve"> PAGEREF _Toc471826468 \h </w:instrText>
      </w:r>
      <w:r w:rsidR="00FC5C71">
        <w:fldChar w:fldCharType="separate"/>
      </w:r>
      <w:r w:rsidR="00A8069E">
        <w:t>1</w:t>
      </w:r>
      <w:r w:rsidR="00FC5C71">
        <w:fldChar w:fldCharType="end"/>
      </w:r>
    </w:p>
    <w:p w14:paraId="0AC62E5A" w14:textId="33AD81CA"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FC5C71">
        <w:fldChar w:fldCharType="begin"/>
      </w:r>
      <w:r>
        <w:instrText xml:space="preserve"> PAGEREF _Toc471826469 \h </w:instrText>
      </w:r>
      <w:r w:rsidR="00FC5C71">
        <w:fldChar w:fldCharType="separate"/>
      </w:r>
      <w:r w:rsidR="00A8069E">
        <w:t>2</w:t>
      </w:r>
      <w:r w:rsidR="00FC5C71">
        <w:fldChar w:fldCharType="end"/>
      </w:r>
    </w:p>
    <w:p w14:paraId="6FECE02D" w14:textId="46BA9774"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FC5C71">
        <w:fldChar w:fldCharType="begin"/>
      </w:r>
      <w:r>
        <w:instrText xml:space="preserve"> PAGEREF _Toc471826470 \h </w:instrText>
      </w:r>
      <w:r w:rsidR="00FC5C71">
        <w:fldChar w:fldCharType="separate"/>
      </w:r>
      <w:r w:rsidR="00A8069E">
        <w:t>3</w:t>
      </w:r>
      <w:r w:rsidR="00FC5C71">
        <w:fldChar w:fldCharType="end"/>
      </w:r>
    </w:p>
    <w:p w14:paraId="6D610200" w14:textId="656FA6E8"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FC5C71">
        <w:fldChar w:fldCharType="begin"/>
      </w:r>
      <w:r w:rsidRPr="003A2FB3">
        <w:rPr>
          <w:lang w:val="es-ES_tradnl"/>
        </w:rPr>
        <w:instrText xml:space="preserve"> PAGEREF _Toc471826471 \h </w:instrText>
      </w:r>
      <w:r w:rsidR="00FC5C71">
        <w:fldChar w:fldCharType="separate"/>
      </w:r>
      <w:r w:rsidR="00A8069E">
        <w:rPr>
          <w:lang w:val="es-ES_tradnl"/>
        </w:rPr>
        <w:t>2</w:t>
      </w:r>
      <w:r w:rsidR="00FC5C71">
        <w:fldChar w:fldCharType="end"/>
      </w:r>
    </w:p>
    <w:p w14:paraId="3D96AA51" w14:textId="794E2FD4"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FC5C71">
        <w:fldChar w:fldCharType="begin"/>
      </w:r>
      <w:r>
        <w:instrText xml:space="preserve"> PAGEREF _Toc471826472 \h </w:instrText>
      </w:r>
      <w:r w:rsidR="00FC5C71">
        <w:fldChar w:fldCharType="separate"/>
      </w:r>
      <w:r w:rsidR="00A8069E">
        <w:t>3</w:t>
      </w:r>
      <w:r w:rsidR="00FC5C71">
        <w:fldChar w:fldCharType="end"/>
      </w:r>
    </w:p>
    <w:p w14:paraId="5810CA0E" w14:textId="24489526"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FC5C71">
        <w:rPr>
          <w:noProof/>
        </w:rPr>
        <w:fldChar w:fldCharType="begin"/>
      </w:r>
      <w:r>
        <w:rPr>
          <w:noProof/>
        </w:rPr>
        <w:instrText xml:space="preserve"> PAGEREF _Toc471826473 \h </w:instrText>
      </w:r>
      <w:r w:rsidR="00FC5C71">
        <w:rPr>
          <w:noProof/>
        </w:rPr>
      </w:r>
      <w:r w:rsidR="00FC5C71">
        <w:rPr>
          <w:noProof/>
        </w:rPr>
        <w:fldChar w:fldCharType="separate"/>
      </w:r>
      <w:r w:rsidR="00A8069E">
        <w:rPr>
          <w:noProof/>
        </w:rPr>
        <w:t>3</w:t>
      </w:r>
      <w:r w:rsidR="00FC5C71">
        <w:rPr>
          <w:noProof/>
        </w:rPr>
        <w:fldChar w:fldCharType="end"/>
      </w:r>
    </w:p>
    <w:p w14:paraId="172452C1" w14:textId="6D460159"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FC5C71">
        <w:rPr>
          <w:noProof/>
        </w:rPr>
        <w:fldChar w:fldCharType="begin"/>
      </w:r>
      <w:r>
        <w:rPr>
          <w:noProof/>
        </w:rPr>
        <w:instrText xml:space="preserve"> PAGEREF _Toc471826474 \h </w:instrText>
      </w:r>
      <w:r w:rsidR="00FC5C71">
        <w:rPr>
          <w:noProof/>
        </w:rPr>
      </w:r>
      <w:r w:rsidR="00FC5C71">
        <w:rPr>
          <w:noProof/>
        </w:rPr>
        <w:fldChar w:fldCharType="separate"/>
      </w:r>
      <w:r w:rsidR="00A8069E">
        <w:rPr>
          <w:noProof/>
        </w:rPr>
        <w:t>3</w:t>
      </w:r>
      <w:r w:rsidR="00FC5C71">
        <w:rPr>
          <w:noProof/>
        </w:rPr>
        <w:fldChar w:fldCharType="end"/>
      </w:r>
    </w:p>
    <w:p w14:paraId="67877D85" w14:textId="12842AA0"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FC5C71">
        <w:rPr>
          <w:noProof/>
        </w:rPr>
        <w:fldChar w:fldCharType="begin"/>
      </w:r>
      <w:r>
        <w:rPr>
          <w:noProof/>
        </w:rPr>
        <w:instrText xml:space="preserve"> PAGEREF _Toc471826475 \h </w:instrText>
      </w:r>
      <w:r w:rsidR="00FC5C71">
        <w:rPr>
          <w:noProof/>
        </w:rPr>
      </w:r>
      <w:r w:rsidR="00FC5C71">
        <w:rPr>
          <w:noProof/>
        </w:rPr>
        <w:fldChar w:fldCharType="separate"/>
      </w:r>
      <w:r w:rsidR="00A8069E">
        <w:rPr>
          <w:noProof/>
        </w:rPr>
        <w:t>6</w:t>
      </w:r>
      <w:r w:rsidR="00FC5C71">
        <w:rPr>
          <w:noProof/>
        </w:rPr>
        <w:fldChar w:fldCharType="end"/>
      </w:r>
    </w:p>
    <w:p w14:paraId="53E73520" w14:textId="5D6FC728"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FC5C71">
        <w:fldChar w:fldCharType="begin"/>
      </w:r>
      <w:r>
        <w:instrText xml:space="preserve"> PAGEREF _Toc471826476 \h </w:instrText>
      </w:r>
      <w:r w:rsidR="00FC5C71">
        <w:fldChar w:fldCharType="separate"/>
      </w:r>
      <w:r w:rsidR="00A8069E">
        <w:t>6</w:t>
      </w:r>
      <w:r w:rsidR="00FC5C71">
        <w:fldChar w:fldCharType="end"/>
      </w:r>
    </w:p>
    <w:p w14:paraId="67EDF659" w14:textId="1B8064DB"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FC5C71">
        <w:fldChar w:fldCharType="begin"/>
      </w:r>
      <w:r>
        <w:instrText xml:space="preserve"> PAGEREF _Toc471826477 \h </w:instrText>
      </w:r>
      <w:r w:rsidR="00FC5C71">
        <w:fldChar w:fldCharType="separate"/>
      </w:r>
      <w:r w:rsidR="00A8069E">
        <w:t>7</w:t>
      </w:r>
      <w:r w:rsidR="00FC5C71">
        <w:fldChar w:fldCharType="end"/>
      </w:r>
    </w:p>
    <w:p w14:paraId="2F10997D" w14:textId="3ABB7726"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FC5C71">
        <w:fldChar w:fldCharType="begin"/>
      </w:r>
      <w:r>
        <w:instrText xml:space="preserve"> PAGEREF _Toc471826478 \h </w:instrText>
      </w:r>
      <w:r w:rsidR="00FC5C71">
        <w:fldChar w:fldCharType="separate"/>
      </w:r>
      <w:r w:rsidR="00A8069E">
        <w:t>8</w:t>
      </w:r>
      <w:r w:rsidR="00FC5C71">
        <w:fldChar w:fldCharType="end"/>
      </w:r>
    </w:p>
    <w:p w14:paraId="2ADD0C21" w14:textId="7CBDCE90"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FC5C71">
        <w:fldChar w:fldCharType="begin"/>
      </w:r>
      <w:r>
        <w:instrText xml:space="preserve"> PAGEREF _Toc471826479 \h </w:instrText>
      </w:r>
      <w:r w:rsidR="00FC5C71">
        <w:fldChar w:fldCharType="separate"/>
      </w:r>
      <w:r w:rsidR="00A8069E">
        <w:t>9</w:t>
      </w:r>
      <w:r w:rsidR="00FC5C71">
        <w:fldChar w:fldCharType="end"/>
      </w:r>
    </w:p>
    <w:p w14:paraId="7D271EE8" w14:textId="5944440C"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FC5C71">
        <w:fldChar w:fldCharType="begin"/>
      </w:r>
      <w:r w:rsidRPr="003A2FB3">
        <w:rPr>
          <w:lang w:val="es-ES_tradnl"/>
        </w:rPr>
        <w:instrText xml:space="preserve"> PAGEREF _Toc471826480 \h </w:instrText>
      </w:r>
      <w:r w:rsidR="00FC5C71">
        <w:fldChar w:fldCharType="separate"/>
      </w:r>
      <w:r w:rsidR="00A8069E">
        <w:rPr>
          <w:lang w:val="es-ES_tradnl"/>
        </w:rPr>
        <w:t>13</w:t>
      </w:r>
      <w:r w:rsidR="00FC5C71">
        <w:fldChar w:fldCharType="end"/>
      </w:r>
    </w:p>
    <w:p w14:paraId="60D9B113" w14:textId="58C91ACE"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FC5C71">
        <w:fldChar w:fldCharType="begin"/>
      </w:r>
      <w:r>
        <w:instrText xml:space="preserve"> PAGEREF _Toc471826481 \h </w:instrText>
      </w:r>
      <w:r w:rsidR="00FC5C71">
        <w:fldChar w:fldCharType="separate"/>
      </w:r>
      <w:r w:rsidR="00A8069E">
        <w:t>13</w:t>
      </w:r>
      <w:r w:rsidR="00FC5C71">
        <w:fldChar w:fldCharType="end"/>
      </w:r>
    </w:p>
    <w:p w14:paraId="1A6B1D6A" w14:textId="0D10CDC5"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FC5C71">
        <w:fldChar w:fldCharType="begin"/>
      </w:r>
      <w:r>
        <w:instrText xml:space="preserve"> PAGEREF _Toc471826482 \h </w:instrText>
      </w:r>
      <w:r w:rsidR="00FC5C71">
        <w:fldChar w:fldCharType="separate"/>
      </w:r>
      <w:r w:rsidR="00A8069E">
        <w:t>14</w:t>
      </w:r>
      <w:r w:rsidR="00FC5C71">
        <w:fldChar w:fldCharType="end"/>
      </w:r>
    </w:p>
    <w:p w14:paraId="1A543A7C" w14:textId="5CC3A661"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FC5C71">
        <w:rPr>
          <w:noProof/>
        </w:rPr>
        <w:fldChar w:fldCharType="begin"/>
      </w:r>
      <w:r>
        <w:rPr>
          <w:noProof/>
        </w:rPr>
        <w:instrText xml:space="preserve"> PAGEREF _Toc471826483 \h </w:instrText>
      </w:r>
      <w:r w:rsidR="00FC5C71">
        <w:rPr>
          <w:noProof/>
        </w:rPr>
      </w:r>
      <w:r w:rsidR="00FC5C71">
        <w:rPr>
          <w:noProof/>
        </w:rPr>
        <w:fldChar w:fldCharType="separate"/>
      </w:r>
      <w:r w:rsidR="00A8069E">
        <w:rPr>
          <w:noProof/>
        </w:rPr>
        <w:t>14</w:t>
      </w:r>
      <w:r w:rsidR="00FC5C71">
        <w:rPr>
          <w:noProof/>
        </w:rPr>
        <w:fldChar w:fldCharType="end"/>
      </w:r>
    </w:p>
    <w:p w14:paraId="2C546BC2" w14:textId="58D2BD70"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FC5C71">
        <w:rPr>
          <w:noProof/>
        </w:rPr>
        <w:fldChar w:fldCharType="begin"/>
      </w:r>
      <w:r>
        <w:rPr>
          <w:noProof/>
        </w:rPr>
        <w:instrText xml:space="preserve"> PAGEREF _Toc471826484 \h </w:instrText>
      </w:r>
      <w:r w:rsidR="00FC5C71">
        <w:rPr>
          <w:noProof/>
        </w:rPr>
      </w:r>
      <w:r w:rsidR="00FC5C71">
        <w:rPr>
          <w:noProof/>
        </w:rPr>
        <w:fldChar w:fldCharType="separate"/>
      </w:r>
      <w:ins w:id="7" w:author="Alejandro Gil Hernán" w:date="2017-01-16T20:10:00Z">
        <w:r w:rsidR="00A8069E">
          <w:rPr>
            <w:noProof/>
          </w:rPr>
          <w:t>15</w:t>
        </w:r>
      </w:ins>
      <w:del w:id="8" w:author="Alejandro Gil Hernán" w:date="2017-01-16T20:10:00Z">
        <w:r w:rsidR="0057226A" w:rsidDel="00A8069E">
          <w:rPr>
            <w:noProof/>
          </w:rPr>
          <w:delText>14</w:delText>
        </w:r>
      </w:del>
      <w:r w:rsidR="00FC5C71">
        <w:rPr>
          <w:noProof/>
        </w:rPr>
        <w:fldChar w:fldCharType="end"/>
      </w:r>
    </w:p>
    <w:p w14:paraId="3DB6BA9B" w14:textId="354B998A"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FC5C71">
        <w:fldChar w:fldCharType="begin"/>
      </w:r>
      <w:r>
        <w:instrText xml:space="preserve"> PAGEREF _Toc471826485 \h </w:instrText>
      </w:r>
      <w:r w:rsidR="00FC5C71">
        <w:fldChar w:fldCharType="separate"/>
      </w:r>
      <w:r w:rsidR="00A8069E">
        <w:t>15</w:t>
      </w:r>
      <w:r w:rsidR="00FC5C71">
        <w:fldChar w:fldCharType="end"/>
      </w:r>
    </w:p>
    <w:p w14:paraId="2621B0F0" w14:textId="304E027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FC5C71">
        <w:fldChar w:fldCharType="begin"/>
      </w:r>
      <w:r>
        <w:instrText xml:space="preserve"> PAGEREF _Toc471826486 \h </w:instrText>
      </w:r>
      <w:r w:rsidR="00FC5C71">
        <w:fldChar w:fldCharType="separate"/>
      </w:r>
      <w:ins w:id="9" w:author="Alejandro Gil Hernán" w:date="2017-01-16T20:10:00Z">
        <w:r w:rsidR="00A8069E">
          <w:t>17</w:t>
        </w:r>
      </w:ins>
      <w:del w:id="10" w:author="Alejandro Gil Hernán" w:date="2017-01-16T20:10:00Z">
        <w:r w:rsidR="0057226A" w:rsidDel="00A8069E">
          <w:delText>15</w:delText>
        </w:r>
      </w:del>
      <w:r w:rsidR="00FC5C71">
        <w:fldChar w:fldCharType="end"/>
      </w:r>
    </w:p>
    <w:p w14:paraId="758DBEDA" w14:textId="3BC0BBE9"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FC5C71">
        <w:rPr>
          <w:noProof/>
        </w:rPr>
        <w:fldChar w:fldCharType="begin"/>
      </w:r>
      <w:r>
        <w:rPr>
          <w:noProof/>
        </w:rPr>
        <w:instrText xml:space="preserve"> PAGEREF _Toc471826487 \h </w:instrText>
      </w:r>
      <w:r w:rsidR="00FC5C71">
        <w:rPr>
          <w:noProof/>
        </w:rPr>
      </w:r>
      <w:r w:rsidR="00FC5C71">
        <w:rPr>
          <w:noProof/>
        </w:rPr>
        <w:fldChar w:fldCharType="separate"/>
      </w:r>
      <w:ins w:id="11" w:author="Alejandro Gil Hernán" w:date="2017-01-16T20:10:00Z">
        <w:r w:rsidR="00A8069E">
          <w:rPr>
            <w:noProof/>
          </w:rPr>
          <w:t>19</w:t>
        </w:r>
      </w:ins>
      <w:del w:id="12" w:author="Alejandro Gil Hernán" w:date="2017-01-16T20:10:00Z">
        <w:r w:rsidR="0057226A" w:rsidDel="00A8069E">
          <w:rPr>
            <w:noProof/>
          </w:rPr>
          <w:delText>17</w:delText>
        </w:r>
      </w:del>
      <w:r w:rsidR="00FC5C71">
        <w:rPr>
          <w:noProof/>
        </w:rPr>
        <w:fldChar w:fldCharType="end"/>
      </w:r>
    </w:p>
    <w:p w14:paraId="59DF9EF7" w14:textId="6BF5B415"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FC5C71">
        <w:rPr>
          <w:noProof/>
        </w:rPr>
        <w:fldChar w:fldCharType="begin"/>
      </w:r>
      <w:r>
        <w:rPr>
          <w:noProof/>
        </w:rPr>
        <w:instrText xml:space="preserve"> PAGEREF _Toc471826488 \h </w:instrText>
      </w:r>
      <w:r w:rsidR="00FC5C71">
        <w:rPr>
          <w:noProof/>
        </w:rPr>
      </w:r>
      <w:r w:rsidR="00FC5C71">
        <w:rPr>
          <w:noProof/>
        </w:rPr>
        <w:fldChar w:fldCharType="separate"/>
      </w:r>
      <w:ins w:id="13" w:author="Alejandro Gil Hernán" w:date="2017-01-16T20:10:00Z">
        <w:r w:rsidR="00A8069E">
          <w:rPr>
            <w:noProof/>
          </w:rPr>
          <w:t>19</w:t>
        </w:r>
      </w:ins>
      <w:del w:id="14" w:author="Alejandro Gil Hernán" w:date="2017-01-16T20:10:00Z">
        <w:r w:rsidR="0057226A" w:rsidDel="00A8069E">
          <w:rPr>
            <w:noProof/>
          </w:rPr>
          <w:delText>18</w:delText>
        </w:r>
      </w:del>
      <w:r w:rsidR="00FC5C71">
        <w:rPr>
          <w:noProof/>
        </w:rPr>
        <w:fldChar w:fldCharType="end"/>
      </w:r>
    </w:p>
    <w:p w14:paraId="72E2479D" w14:textId="4C0A6CAF"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FC5C71">
        <w:rPr>
          <w:noProof/>
        </w:rPr>
        <w:fldChar w:fldCharType="begin"/>
      </w:r>
      <w:r>
        <w:rPr>
          <w:noProof/>
        </w:rPr>
        <w:instrText xml:space="preserve"> PAGEREF _Toc471826489 \h </w:instrText>
      </w:r>
      <w:r w:rsidR="00FC5C71">
        <w:rPr>
          <w:noProof/>
        </w:rPr>
      </w:r>
      <w:r w:rsidR="00FC5C71">
        <w:rPr>
          <w:noProof/>
        </w:rPr>
        <w:fldChar w:fldCharType="separate"/>
      </w:r>
      <w:ins w:id="15" w:author="Alejandro Gil Hernán" w:date="2017-01-16T20:10:00Z">
        <w:r w:rsidR="00A8069E">
          <w:rPr>
            <w:noProof/>
          </w:rPr>
          <w:t>26</w:t>
        </w:r>
      </w:ins>
      <w:del w:id="16" w:author="Alejandro Gil Hernán" w:date="2017-01-16T20:10:00Z">
        <w:r w:rsidR="0057226A" w:rsidDel="00A8069E">
          <w:rPr>
            <w:noProof/>
          </w:rPr>
          <w:delText>24</w:delText>
        </w:r>
      </w:del>
      <w:r w:rsidR="00FC5C71">
        <w:rPr>
          <w:noProof/>
        </w:rPr>
        <w:fldChar w:fldCharType="end"/>
      </w:r>
    </w:p>
    <w:p w14:paraId="6DE242BA" w14:textId="46F85482"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FC5C71">
        <w:rPr>
          <w:noProof/>
        </w:rPr>
        <w:fldChar w:fldCharType="begin"/>
      </w:r>
      <w:r>
        <w:rPr>
          <w:noProof/>
        </w:rPr>
        <w:instrText xml:space="preserve"> PAGEREF _Toc471826490 \h </w:instrText>
      </w:r>
      <w:r w:rsidR="00FC5C71">
        <w:rPr>
          <w:noProof/>
        </w:rPr>
      </w:r>
      <w:r w:rsidR="00FC5C71">
        <w:rPr>
          <w:noProof/>
        </w:rPr>
        <w:fldChar w:fldCharType="separate"/>
      </w:r>
      <w:ins w:id="17" w:author="Alejandro Gil Hernán" w:date="2017-01-16T20:10:00Z">
        <w:r w:rsidR="00A8069E">
          <w:rPr>
            <w:noProof/>
          </w:rPr>
          <w:t>27</w:t>
        </w:r>
      </w:ins>
      <w:del w:id="18" w:author="Alejandro Gil Hernán" w:date="2017-01-16T20:10:00Z">
        <w:r w:rsidR="0057226A" w:rsidDel="00A8069E">
          <w:rPr>
            <w:noProof/>
          </w:rPr>
          <w:delText>25</w:delText>
        </w:r>
      </w:del>
      <w:r w:rsidR="00FC5C71">
        <w:rPr>
          <w:noProof/>
        </w:rPr>
        <w:fldChar w:fldCharType="end"/>
      </w:r>
    </w:p>
    <w:p w14:paraId="1C26BA9B" w14:textId="3FCEDE63"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FC5C71">
        <w:fldChar w:fldCharType="begin"/>
      </w:r>
      <w:r w:rsidRPr="003A2FB3">
        <w:rPr>
          <w:lang w:val="es-ES_tradnl"/>
        </w:rPr>
        <w:instrText xml:space="preserve"> PAGEREF _Toc471826491 \h </w:instrText>
      </w:r>
      <w:r w:rsidR="00FC5C71">
        <w:fldChar w:fldCharType="separate"/>
      </w:r>
      <w:ins w:id="19" w:author="Alejandro Gil Hernán" w:date="2017-01-16T20:10:00Z">
        <w:r w:rsidR="00A8069E">
          <w:rPr>
            <w:lang w:val="es-ES_tradnl"/>
          </w:rPr>
          <w:t>29</w:t>
        </w:r>
      </w:ins>
      <w:del w:id="20" w:author="Alejandro Gil Hernán" w:date="2017-01-16T20:10:00Z">
        <w:r w:rsidR="0057226A" w:rsidDel="00A8069E">
          <w:rPr>
            <w:lang w:val="es-ES_tradnl"/>
          </w:rPr>
          <w:delText>27</w:delText>
        </w:r>
      </w:del>
      <w:r w:rsidR="00FC5C71">
        <w:fldChar w:fldCharType="end"/>
      </w:r>
    </w:p>
    <w:p w14:paraId="14D1887B" w14:textId="7E3649A9"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FC5C71">
        <w:fldChar w:fldCharType="begin"/>
      </w:r>
      <w:r w:rsidRPr="003A2FB3">
        <w:rPr>
          <w:lang w:val="es-ES_tradnl"/>
        </w:rPr>
        <w:instrText xml:space="preserve"> PAGEREF _Toc471826492 \h </w:instrText>
      </w:r>
      <w:r w:rsidR="00FC5C71">
        <w:fldChar w:fldCharType="separate"/>
      </w:r>
      <w:ins w:id="21" w:author="Alejandro Gil Hernán" w:date="2017-01-16T20:10:00Z">
        <w:r w:rsidR="00A8069E">
          <w:rPr>
            <w:lang w:val="es-ES_tradnl"/>
          </w:rPr>
          <w:t>29</w:t>
        </w:r>
      </w:ins>
      <w:del w:id="22" w:author="Alejandro Gil Hernán" w:date="2017-01-16T20:10:00Z">
        <w:r w:rsidR="0057226A" w:rsidDel="00A8069E">
          <w:rPr>
            <w:lang w:val="es-ES_tradnl"/>
          </w:rPr>
          <w:delText>27</w:delText>
        </w:r>
      </w:del>
      <w:r w:rsidR="00FC5C71">
        <w:fldChar w:fldCharType="end"/>
      </w:r>
    </w:p>
    <w:p w14:paraId="456D84B1" w14:textId="03B4E676"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FC5C71">
        <w:fldChar w:fldCharType="begin"/>
      </w:r>
      <w:r w:rsidRPr="003A2FB3">
        <w:rPr>
          <w:lang w:val="es-ES_tradnl"/>
        </w:rPr>
        <w:instrText xml:space="preserve"> PAGEREF _Toc471826493 \h </w:instrText>
      </w:r>
      <w:r w:rsidR="00FC5C71">
        <w:fldChar w:fldCharType="separate"/>
      </w:r>
      <w:ins w:id="23" w:author="Alejandro Gil Hernán" w:date="2017-01-16T20:10:00Z">
        <w:r w:rsidR="00A8069E">
          <w:rPr>
            <w:lang w:val="es-ES_tradnl"/>
          </w:rPr>
          <w:t>31</w:t>
        </w:r>
      </w:ins>
      <w:del w:id="24" w:author="Alejandro Gil Hernán" w:date="2017-01-16T20:10:00Z">
        <w:r w:rsidR="0057226A" w:rsidDel="00A8069E">
          <w:rPr>
            <w:lang w:val="es-ES_tradnl"/>
          </w:rPr>
          <w:delText>29</w:delText>
        </w:r>
      </w:del>
      <w:r w:rsidR="00FC5C71">
        <w:fldChar w:fldCharType="end"/>
      </w:r>
    </w:p>
    <w:p w14:paraId="15884203" w14:textId="4DF9FF54"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FC5C71">
        <w:fldChar w:fldCharType="begin"/>
      </w:r>
      <w:r w:rsidRPr="003A2FB3">
        <w:rPr>
          <w:lang w:val="es-ES_tradnl"/>
        </w:rPr>
        <w:instrText xml:space="preserve"> PAGEREF _Toc471826494 \h </w:instrText>
      </w:r>
      <w:r w:rsidR="00FC5C71">
        <w:fldChar w:fldCharType="separate"/>
      </w:r>
      <w:ins w:id="25" w:author="Alejandro Gil Hernán" w:date="2017-01-16T20:10:00Z">
        <w:r w:rsidR="00A8069E">
          <w:rPr>
            <w:lang w:val="es-ES_tradnl"/>
          </w:rPr>
          <w:t>32</w:t>
        </w:r>
      </w:ins>
      <w:del w:id="26" w:author="Alejandro Gil Hernán" w:date="2017-01-16T20:10:00Z">
        <w:r w:rsidR="0057226A" w:rsidDel="00A8069E">
          <w:rPr>
            <w:lang w:val="es-ES_tradnl"/>
          </w:rPr>
          <w:delText>30</w:delText>
        </w:r>
      </w:del>
      <w:r w:rsidR="00FC5C71">
        <w:fldChar w:fldCharType="end"/>
      </w:r>
    </w:p>
    <w:p w14:paraId="27591A0C" w14:textId="462DF41A"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FC5C71">
        <w:fldChar w:fldCharType="begin"/>
      </w:r>
      <w:r w:rsidRPr="003A2FB3">
        <w:rPr>
          <w:lang w:val="es-ES_tradnl"/>
        </w:rPr>
        <w:instrText xml:space="preserve"> PAGEREF _Toc471826495 \h </w:instrText>
      </w:r>
      <w:r w:rsidR="00FC5C71">
        <w:fldChar w:fldCharType="separate"/>
      </w:r>
      <w:r w:rsidR="00A8069E">
        <w:rPr>
          <w:lang w:val="es-ES_tradnl"/>
        </w:rPr>
        <w:t>I</w:t>
      </w:r>
      <w:r w:rsidR="00FC5C71">
        <w:fldChar w:fldCharType="end"/>
      </w:r>
    </w:p>
    <w:p w14:paraId="2049179A" w14:textId="7DBD3056"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FC5C71">
        <w:fldChar w:fldCharType="begin"/>
      </w:r>
      <w:r>
        <w:instrText xml:space="preserve"> PAGEREF _Toc471826496 \h </w:instrText>
      </w:r>
      <w:r w:rsidR="00FC5C71">
        <w:fldChar w:fldCharType="separate"/>
      </w:r>
      <w:r w:rsidR="00A8069E">
        <w:t>I</w:t>
      </w:r>
      <w:r w:rsidR="00FC5C71">
        <w:fldChar w:fldCharType="end"/>
      </w:r>
    </w:p>
    <w:p w14:paraId="2F1B2F3C" w14:textId="0273FFAE"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FC5C71">
        <w:fldChar w:fldCharType="begin"/>
      </w:r>
      <w:r>
        <w:instrText xml:space="preserve"> PAGEREF _Toc471826497 \h </w:instrText>
      </w:r>
      <w:r w:rsidR="00FC5C71">
        <w:fldChar w:fldCharType="separate"/>
      </w:r>
      <w:r w:rsidR="00A8069E">
        <w:t>III</w:t>
      </w:r>
      <w:r w:rsidR="00FC5C71">
        <w:fldChar w:fldCharType="end"/>
      </w:r>
    </w:p>
    <w:p w14:paraId="40EFE4CB" w14:textId="0BC36D6F"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FC5C71">
        <w:fldChar w:fldCharType="begin"/>
      </w:r>
      <w:r>
        <w:instrText xml:space="preserve"> PAGEREF _Toc471826498 \h </w:instrText>
      </w:r>
      <w:r w:rsidR="00FC5C71">
        <w:fldChar w:fldCharType="separate"/>
      </w:r>
      <w:r w:rsidR="00A8069E">
        <w:t>- 1 -</w:t>
      </w:r>
      <w:r w:rsidR="00FC5C71">
        <w:fldChar w:fldCharType="end"/>
      </w:r>
    </w:p>
    <w:p w14:paraId="4E290AF9" w14:textId="77777777" w:rsidR="007C3D8F" w:rsidRPr="00E513E8" w:rsidRDefault="00FC5C71">
      <w:pPr>
        <w:rPr>
          <w:b/>
          <w:bCs/>
          <w:sz w:val="22"/>
          <w:szCs w:val="22"/>
        </w:rPr>
      </w:pPr>
      <w:r>
        <w:rPr>
          <w:b/>
          <w:bCs/>
          <w:noProof/>
          <w:sz w:val="22"/>
          <w:szCs w:val="22"/>
          <w:lang w:val="en-GB"/>
        </w:rPr>
        <w:fldChar w:fldCharType="end"/>
      </w:r>
    </w:p>
    <w:p w14:paraId="1796DA63" w14:textId="77777777" w:rsidR="009704D8" w:rsidRDefault="009704D8">
      <w:pPr>
        <w:rPr>
          <w:b/>
          <w:bCs/>
          <w:sz w:val="22"/>
          <w:szCs w:val="22"/>
        </w:rPr>
      </w:pPr>
    </w:p>
    <w:p w14:paraId="1144B8F9" w14:textId="77777777" w:rsidR="00F76874" w:rsidRPr="00E513E8" w:rsidRDefault="00F76874">
      <w:pPr>
        <w:rPr>
          <w:b/>
          <w:bCs/>
          <w:sz w:val="22"/>
          <w:szCs w:val="22"/>
        </w:rPr>
      </w:pPr>
    </w:p>
    <w:p w14:paraId="1478D3FE" w14:textId="77777777" w:rsidR="009704D8" w:rsidRPr="00E513E8" w:rsidRDefault="009704D8">
      <w:pPr>
        <w:rPr>
          <w:b/>
          <w:bCs/>
          <w:sz w:val="22"/>
          <w:szCs w:val="22"/>
        </w:rPr>
      </w:pPr>
    </w:p>
    <w:p w14:paraId="7A697F34" w14:textId="77777777" w:rsidR="009704D8" w:rsidRPr="00E513E8" w:rsidRDefault="009704D8">
      <w:pPr>
        <w:rPr>
          <w:b/>
          <w:bCs/>
          <w:sz w:val="22"/>
          <w:szCs w:val="22"/>
        </w:rPr>
      </w:pPr>
    </w:p>
    <w:p w14:paraId="3C41D61E" w14:textId="77777777" w:rsidR="009704D8" w:rsidRDefault="009704D8" w:rsidP="009704D8">
      <w:pPr>
        <w:jc w:val="center"/>
        <w:rPr>
          <w:b/>
          <w:bCs/>
          <w:sz w:val="32"/>
        </w:rPr>
      </w:pPr>
      <w:bookmarkStart w:id="27" w:name="figuras"/>
      <w:bookmarkEnd w:id="27"/>
      <w:r w:rsidRPr="00E513E8">
        <w:rPr>
          <w:b/>
          <w:bCs/>
          <w:sz w:val="32"/>
        </w:rPr>
        <w:t>INDICE DE FIGURAS</w:t>
      </w:r>
    </w:p>
    <w:p w14:paraId="44C009DA" w14:textId="77777777" w:rsidR="007E6CDE" w:rsidRDefault="007E6CDE" w:rsidP="009704D8">
      <w:pPr>
        <w:jc w:val="center"/>
        <w:rPr>
          <w:b/>
          <w:bCs/>
          <w:sz w:val="32"/>
        </w:rPr>
      </w:pPr>
    </w:p>
    <w:p w14:paraId="1646B894" w14:textId="48855AA9" w:rsidR="000C3F29" w:rsidRDefault="00FC5C7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14:paraId="3223CB13" w14:textId="2DF884C3" w:rsidR="000C3F29" w:rsidRDefault="004D529E">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sidR="00FC5C71">
          <w:rPr>
            <w:noProof/>
            <w:webHidden/>
          </w:rPr>
          <w:fldChar w:fldCharType="begin"/>
        </w:r>
        <w:r w:rsidR="000C3F29">
          <w:rPr>
            <w:noProof/>
            <w:webHidden/>
          </w:rPr>
          <w:instrText xml:space="preserve"> PAGEREF _Toc471825594 \h </w:instrText>
        </w:r>
        <w:r w:rsidR="00FC5C71">
          <w:rPr>
            <w:noProof/>
            <w:webHidden/>
          </w:rPr>
        </w:r>
        <w:r w:rsidR="00FC5C71">
          <w:rPr>
            <w:noProof/>
            <w:webHidden/>
          </w:rPr>
          <w:fldChar w:fldCharType="separate"/>
        </w:r>
        <w:r w:rsidR="00A8069E">
          <w:rPr>
            <w:noProof/>
            <w:webHidden/>
          </w:rPr>
          <w:t>8</w:t>
        </w:r>
        <w:r w:rsidR="00FC5C71">
          <w:rPr>
            <w:noProof/>
            <w:webHidden/>
          </w:rPr>
          <w:fldChar w:fldCharType="end"/>
        </w:r>
      </w:hyperlink>
    </w:p>
    <w:p w14:paraId="2232726B" w14:textId="4364AD44" w:rsidR="000C3F29" w:rsidRDefault="004D529E">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sidR="00FC5C71">
          <w:rPr>
            <w:noProof/>
            <w:webHidden/>
          </w:rPr>
          <w:fldChar w:fldCharType="begin"/>
        </w:r>
        <w:r w:rsidR="000C3F29">
          <w:rPr>
            <w:noProof/>
            <w:webHidden/>
          </w:rPr>
          <w:instrText xml:space="preserve"> PAGEREF _Toc471825595 \h </w:instrText>
        </w:r>
        <w:r w:rsidR="00FC5C71">
          <w:rPr>
            <w:noProof/>
            <w:webHidden/>
          </w:rPr>
        </w:r>
        <w:r w:rsidR="00FC5C71">
          <w:rPr>
            <w:noProof/>
            <w:webHidden/>
          </w:rPr>
          <w:fldChar w:fldCharType="separate"/>
        </w:r>
        <w:r w:rsidR="00A8069E">
          <w:rPr>
            <w:noProof/>
            <w:webHidden/>
          </w:rPr>
          <w:t>10</w:t>
        </w:r>
        <w:r w:rsidR="00FC5C71">
          <w:rPr>
            <w:noProof/>
            <w:webHidden/>
          </w:rPr>
          <w:fldChar w:fldCharType="end"/>
        </w:r>
      </w:hyperlink>
    </w:p>
    <w:p w14:paraId="045C3689" w14:textId="2E3163A3" w:rsidR="000C3F29" w:rsidRDefault="004D529E">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sidR="00FC5C71">
          <w:rPr>
            <w:noProof/>
            <w:webHidden/>
          </w:rPr>
          <w:fldChar w:fldCharType="begin"/>
        </w:r>
        <w:r w:rsidR="000C3F29">
          <w:rPr>
            <w:noProof/>
            <w:webHidden/>
          </w:rPr>
          <w:instrText xml:space="preserve"> PAGEREF _Toc471825596 \h </w:instrText>
        </w:r>
        <w:r w:rsidR="00FC5C71">
          <w:rPr>
            <w:noProof/>
            <w:webHidden/>
          </w:rPr>
        </w:r>
        <w:r w:rsidR="00FC5C71">
          <w:rPr>
            <w:noProof/>
            <w:webHidden/>
          </w:rPr>
          <w:fldChar w:fldCharType="separate"/>
        </w:r>
        <w:r w:rsidR="00A8069E">
          <w:rPr>
            <w:noProof/>
            <w:webHidden/>
          </w:rPr>
          <w:t>10</w:t>
        </w:r>
        <w:r w:rsidR="00FC5C71">
          <w:rPr>
            <w:noProof/>
            <w:webHidden/>
          </w:rPr>
          <w:fldChar w:fldCharType="end"/>
        </w:r>
      </w:hyperlink>
    </w:p>
    <w:p w14:paraId="60A4DA11" w14:textId="14529B2E" w:rsidR="000C3F29" w:rsidRDefault="004D529E">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sidR="00FC5C71">
          <w:rPr>
            <w:noProof/>
            <w:webHidden/>
          </w:rPr>
          <w:fldChar w:fldCharType="begin"/>
        </w:r>
        <w:r w:rsidR="000C3F29">
          <w:rPr>
            <w:noProof/>
            <w:webHidden/>
          </w:rPr>
          <w:instrText xml:space="preserve"> PAGEREF _Toc471825597 \h </w:instrText>
        </w:r>
        <w:r w:rsidR="00FC5C71">
          <w:rPr>
            <w:noProof/>
            <w:webHidden/>
          </w:rPr>
        </w:r>
        <w:r w:rsidR="00FC5C71">
          <w:rPr>
            <w:noProof/>
            <w:webHidden/>
          </w:rPr>
          <w:fldChar w:fldCharType="separate"/>
        </w:r>
        <w:r w:rsidR="00A8069E">
          <w:rPr>
            <w:noProof/>
            <w:webHidden/>
          </w:rPr>
          <w:t>13</w:t>
        </w:r>
        <w:r w:rsidR="00FC5C71">
          <w:rPr>
            <w:noProof/>
            <w:webHidden/>
          </w:rPr>
          <w:fldChar w:fldCharType="end"/>
        </w:r>
      </w:hyperlink>
    </w:p>
    <w:p w14:paraId="2F4EB623" w14:textId="4017EFB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"_Toc471825598" </w:instrText>
      </w:r>
      <w:r>
        <w:fldChar w:fldCharType="separate"/>
      </w:r>
      <w:r w:rsidR="000C3F29" w:rsidRPr="00723C53">
        <w:rPr>
          <w:rStyle w:val="Hipervnculo"/>
          <w:noProof/>
        </w:rPr>
        <w:t>Figura 6. Esquema de las variantes en kNN</w:t>
      </w:r>
      <w:r w:rsidR="000C3F29">
        <w:rPr>
          <w:noProof/>
          <w:webHidden/>
        </w:rPr>
        <w:tab/>
      </w:r>
      <w:r w:rsidR="00FC5C71">
        <w:rPr>
          <w:noProof/>
          <w:webHidden/>
        </w:rPr>
        <w:fldChar w:fldCharType="begin"/>
      </w:r>
      <w:r w:rsidR="000C3F29">
        <w:rPr>
          <w:noProof/>
          <w:webHidden/>
        </w:rPr>
        <w:instrText xml:space="preserve"> PAGEREF _Toc471825598 \h </w:instrText>
      </w:r>
      <w:r w:rsidR="00FC5C71">
        <w:rPr>
          <w:noProof/>
          <w:webHidden/>
        </w:rPr>
      </w:r>
      <w:r w:rsidR="00FC5C71">
        <w:rPr>
          <w:noProof/>
          <w:webHidden/>
        </w:rPr>
        <w:fldChar w:fldCharType="separate"/>
      </w:r>
      <w:ins w:id="28" w:author="Alejandro Gil Hernán" w:date="2017-01-16T20:10:00Z">
        <w:r w:rsidR="00A8069E">
          <w:rPr>
            <w:noProof/>
            <w:webHidden/>
          </w:rPr>
          <w:t>17</w:t>
        </w:r>
      </w:ins>
      <w:del w:id="29" w:author="Alejandro Gil Hernán" w:date="2017-01-16T20:10:00Z">
        <w:r w:rsidR="0057226A" w:rsidDel="00A8069E">
          <w:rPr>
            <w:noProof/>
            <w:webHidden/>
          </w:rPr>
          <w:delText>16</w:delText>
        </w:r>
      </w:del>
      <w:r w:rsidR="00FC5C71">
        <w:rPr>
          <w:noProof/>
          <w:webHidden/>
        </w:rPr>
        <w:fldChar w:fldCharType="end"/>
      </w:r>
      <w:r>
        <w:rPr>
          <w:noProof/>
        </w:rPr>
        <w:fldChar w:fldCharType="end"/>
      </w:r>
    </w:p>
    <w:p w14:paraId="79AE2F22" w14:textId="71549F5D"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"_Toc471825599" </w:instrText>
      </w:r>
      <w:r>
        <w:fldChar w:fldCharType="separate"/>
      </w:r>
      <w:r w:rsidR="000C3F29" w:rsidRPr="00723C53">
        <w:rPr>
          <w:rStyle w:val="Hipervnculo"/>
          <w:noProof/>
        </w:rPr>
        <w:t>Figura 7. Mapa bidimensional de usuarios</w:t>
      </w:r>
      <w:r w:rsidR="000C3F29">
        <w:rPr>
          <w:noProof/>
          <w:webHidden/>
        </w:rPr>
        <w:tab/>
      </w:r>
      <w:r w:rsidR="00FC5C71">
        <w:rPr>
          <w:noProof/>
          <w:webHidden/>
        </w:rPr>
        <w:fldChar w:fldCharType="begin"/>
      </w:r>
      <w:r w:rsidR="000C3F29">
        <w:rPr>
          <w:noProof/>
          <w:webHidden/>
        </w:rPr>
        <w:instrText xml:space="preserve"> PAGEREF _Toc471825599 \h </w:instrText>
      </w:r>
      <w:r w:rsidR="00FC5C71">
        <w:rPr>
          <w:noProof/>
          <w:webHidden/>
        </w:rPr>
      </w:r>
      <w:r w:rsidR="00FC5C71">
        <w:rPr>
          <w:noProof/>
          <w:webHidden/>
        </w:rPr>
        <w:fldChar w:fldCharType="separate"/>
      </w:r>
      <w:ins w:id="30" w:author="Alejandro Gil Hernán" w:date="2017-01-16T20:10:00Z">
        <w:r w:rsidR="00A8069E">
          <w:rPr>
            <w:noProof/>
            <w:webHidden/>
          </w:rPr>
          <w:t>19</w:t>
        </w:r>
      </w:ins>
      <w:del w:id="31" w:author="Alejandro Gil Hernán" w:date="2017-01-16T20:10:00Z">
        <w:r w:rsidR="0057226A" w:rsidDel="00A8069E">
          <w:rPr>
            <w:noProof/>
            <w:webHidden/>
          </w:rPr>
          <w:delText>18</w:delText>
        </w:r>
      </w:del>
      <w:r w:rsidR="00FC5C71">
        <w:rPr>
          <w:noProof/>
          <w:webHidden/>
        </w:rPr>
        <w:fldChar w:fldCharType="end"/>
      </w:r>
      <w:r>
        <w:rPr>
          <w:noProof/>
        </w:rPr>
        <w:fldChar w:fldCharType="end"/>
      </w:r>
    </w:p>
    <w:p w14:paraId="2A532410" w14:textId="5672A919"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"_Toc471825600" </w:instrText>
      </w:r>
      <w:r>
        <w:fldChar w:fldCharType="separate"/>
      </w:r>
      <w:r w:rsidR="000C3F29" w:rsidRPr="00723C53">
        <w:rPr>
          <w:rStyle w:val="Hipervnculo"/>
          <w:noProof/>
        </w:rPr>
        <w:t>Figura 8. Mapa de distribución de usuarios en el espacio</w:t>
      </w:r>
      <w:r w:rsidR="000C3F29">
        <w:rPr>
          <w:noProof/>
          <w:webHidden/>
        </w:rPr>
        <w:tab/>
      </w:r>
      <w:r w:rsidR="00FC5C71">
        <w:rPr>
          <w:noProof/>
          <w:webHidden/>
        </w:rPr>
        <w:fldChar w:fldCharType="begin"/>
      </w:r>
      <w:r w:rsidR="000C3F29">
        <w:rPr>
          <w:noProof/>
          <w:webHidden/>
        </w:rPr>
        <w:instrText xml:space="preserve"> PAGEREF _Toc471825600 \h </w:instrText>
      </w:r>
      <w:r w:rsidR="00FC5C71">
        <w:rPr>
          <w:noProof/>
          <w:webHidden/>
        </w:rPr>
      </w:r>
      <w:r w:rsidR="00FC5C71">
        <w:rPr>
          <w:noProof/>
          <w:webHidden/>
        </w:rPr>
        <w:fldChar w:fldCharType="separate"/>
      </w:r>
      <w:ins w:id="32" w:author="Alejandro Gil Hernán" w:date="2017-01-16T20:10:00Z">
        <w:r w:rsidR="00A8069E">
          <w:rPr>
            <w:noProof/>
            <w:webHidden/>
          </w:rPr>
          <w:t>20</w:t>
        </w:r>
      </w:ins>
      <w:del w:id="33" w:author="Alejandro Gil Hernán" w:date="2017-01-16T20:10:00Z">
        <w:r w:rsidR="0057226A" w:rsidDel="00A8069E">
          <w:rPr>
            <w:noProof/>
            <w:webHidden/>
          </w:rPr>
          <w:delText>19</w:delText>
        </w:r>
      </w:del>
      <w:r w:rsidR="00FC5C71">
        <w:rPr>
          <w:noProof/>
          <w:webHidden/>
        </w:rPr>
        <w:fldChar w:fldCharType="end"/>
      </w:r>
      <w:r>
        <w:rPr>
          <w:noProof/>
        </w:rPr>
        <w:fldChar w:fldCharType="end"/>
      </w:r>
    </w:p>
    <w:p w14:paraId="529B4544" w14:textId="07CDF6B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"_Toc471825601" </w:instrText>
      </w:r>
      <w:r>
        <w:fldChar w:fldCharType="separate"/>
      </w:r>
      <w:r w:rsidR="000C3F29" w:rsidRPr="00723C53">
        <w:rPr>
          <w:rStyle w:val="Hipervnculo"/>
          <w:noProof/>
        </w:rPr>
        <w:t>Figura 9. Mapa con tres particiones aleatorias</w:t>
      </w:r>
      <w:r w:rsidR="000C3F29">
        <w:rPr>
          <w:noProof/>
          <w:webHidden/>
        </w:rPr>
        <w:tab/>
      </w:r>
      <w:r w:rsidR="00FC5C71">
        <w:rPr>
          <w:noProof/>
          <w:webHidden/>
        </w:rPr>
        <w:fldChar w:fldCharType="begin"/>
      </w:r>
      <w:r w:rsidR="000C3F29">
        <w:rPr>
          <w:noProof/>
          <w:webHidden/>
        </w:rPr>
        <w:instrText xml:space="preserve"> PAGEREF _Toc471825601 \h </w:instrText>
      </w:r>
      <w:r w:rsidR="00FC5C71">
        <w:rPr>
          <w:noProof/>
          <w:webHidden/>
        </w:rPr>
      </w:r>
      <w:r w:rsidR="00FC5C71">
        <w:rPr>
          <w:noProof/>
          <w:webHidden/>
        </w:rPr>
        <w:fldChar w:fldCharType="separate"/>
      </w:r>
      <w:ins w:id="34" w:author="Alejandro Gil Hernán" w:date="2017-01-16T20:10:00Z">
        <w:r w:rsidR="00A8069E">
          <w:rPr>
            <w:noProof/>
            <w:webHidden/>
          </w:rPr>
          <w:t>21</w:t>
        </w:r>
      </w:ins>
      <w:del w:id="35" w:author="Alejandro Gil Hernán" w:date="2017-01-16T20:10:00Z">
        <w:r w:rsidR="0057226A" w:rsidDel="00A8069E">
          <w:rPr>
            <w:noProof/>
            <w:webHidden/>
          </w:rPr>
          <w:delText>19</w:delText>
        </w:r>
      </w:del>
      <w:r w:rsidR="00FC5C71">
        <w:rPr>
          <w:noProof/>
          <w:webHidden/>
        </w:rPr>
        <w:fldChar w:fldCharType="end"/>
      </w:r>
      <w:r>
        <w:rPr>
          <w:noProof/>
        </w:rPr>
        <w:fldChar w:fldCharType="end"/>
      </w:r>
    </w:p>
    <w:p w14:paraId="29BD182C" w14:textId="037F24D3"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"_Toc471825602" </w:instrText>
      </w:r>
      <w:r>
        <w:fldChar w:fldCharType="separate"/>
      </w:r>
      <w:r w:rsidR="000C3F29" w:rsidRPr="00723C53">
        <w:rPr>
          <w:rStyle w:val="Hipervnculo"/>
          <w:noProof/>
        </w:rPr>
        <w:t>Figura 10. Árbol resultante de realizar tres particiones</w:t>
      </w:r>
      <w:r w:rsidR="000C3F29">
        <w:rPr>
          <w:noProof/>
          <w:webHidden/>
        </w:rPr>
        <w:tab/>
      </w:r>
      <w:r w:rsidR="00FC5C71">
        <w:rPr>
          <w:noProof/>
          <w:webHidden/>
        </w:rPr>
        <w:fldChar w:fldCharType="begin"/>
      </w:r>
      <w:r w:rsidR="000C3F29">
        <w:rPr>
          <w:noProof/>
          <w:webHidden/>
        </w:rPr>
        <w:instrText xml:space="preserve"> PAGEREF _Toc471825602 \h </w:instrText>
      </w:r>
      <w:r w:rsidR="00FC5C71">
        <w:rPr>
          <w:noProof/>
          <w:webHidden/>
        </w:rPr>
      </w:r>
      <w:r w:rsidR="00FC5C71">
        <w:rPr>
          <w:noProof/>
          <w:webHidden/>
        </w:rPr>
        <w:fldChar w:fldCharType="separate"/>
      </w:r>
      <w:ins w:id="36" w:author="Alejandro Gil Hernán" w:date="2017-01-16T20:10:00Z">
        <w:r w:rsidR="00A8069E">
          <w:rPr>
            <w:noProof/>
            <w:webHidden/>
          </w:rPr>
          <w:t>21</w:t>
        </w:r>
      </w:ins>
      <w:del w:id="37"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56551AFD" w14:textId="3FB471A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"_Toc471825603" </w:instrText>
      </w:r>
      <w:r>
        <w:fldChar w:fldCharType="separate"/>
      </w:r>
      <w:r w:rsidR="000C3F29" w:rsidRPr="00723C53">
        <w:rPr>
          <w:rStyle w:val="Hipervnculo"/>
          <w:noProof/>
        </w:rPr>
        <w:t>Figura 11. Mapa de particiones para k=10</w:t>
      </w:r>
      <w:r w:rsidR="000C3F29">
        <w:rPr>
          <w:noProof/>
          <w:webHidden/>
        </w:rPr>
        <w:tab/>
      </w:r>
      <w:r w:rsidR="00FC5C71">
        <w:rPr>
          <w:noProof/>
          <w:webHidden/>
        </w:rPr>
        <w:fldChar w:fldCharType="begin"/>
      </w:r>
      <w:r w:rsidR="000C3F29">
        <w:rPr>
          <w:noProof/>
          <w:webHidden/>
        </w:rPr>
        <w:instrText xml:space="preserve"> PAGEREF _Toc471825603 \h </w:instrText>
      </w:r>
      <w:r w:rsidR="00FC5C71">
        <w:rPr>
          <w:noProof/>
          <w:webHidden/>
        </w:rPr>
      </w:r>
      <w:r w:rsidR="00FC5C71">
        <w:rPr>
          <w:noProof/>
          <w:webHidden/>
        </w:rPr>
        <w:fldChar w:fldCharType="separate"/>
      </w:r>
      <w:ins w:id="38" w:author="Alejandro Gil Hernán" w:date="2017-01-16T20:10:00Z">
        <w:r w:rsidR="00A8069E">
          <w:rPr>
            <w:noProof/>
            <w:webHidden/>
          </w:rPr>
          <w:t>22</w:t>
        </w:r>
      </w:ins>
      <w:del w:id="39"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19F92EEF" w14:textId="08797DBF"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"_Toc471825604" </w:instrText>
      </w:r>
      <w:r>
        <w:fldChar w:fldCharType="separate"/>
      </w:r>
      <w:r w:rsidR="000C3F29" w:rsidRPr="00723C53">
        <w:rPr>
          <w:rStyle w:val="Hipervnculo"/>
          <w:noProof/>
        </w:rPr>
        <w:t>Figura 12. Árbol binario de particiones para k=10.</w:t>
      </w:r>
      <w:r w:rsidR="000C3F29">
        <w:rPr>
          <w:noProof/>
          <w:webHidden/>
        </w:rPr>
        <w:tab/>
      </w:r>
      <w:r w:rsidR="00FC5C71">
        <w:rPr>
          <w:noProof/>
          <w:webHidden/>
        </w:rPr>
        <w:fldChar w:fldCharType="begin"/>
      </w:r>
      <w:r w:rsidR="000C3F29">
        <w:rPr>
          <w:noProof/>
          <w:webHidden/>
        </w:rPr>
        <w:instrText xml:space="preserve"> PAGEREF _Toc471825604 \h </w:instrText>
      </w:r>
      <w:r w:rsidR="00FC5C71">
        <w:rPr>
          <w:noProof/>
          <w:webHidden/>
        </w:rPr>
      </w:r>
      <w:r w:rsidR="00FC5C71">
        <w:rPr>
          <w:noProof/>
          <w:webHidden/>
        </w:rPr>
        <w:fldChar w:fldCharType="separate"/>
      </w:r>
      <w:ins w:id="40" w:author="Alejandro Gil Hernán" w:date="2017-01-16T20:10:00Z">
        <w:r w:rsidR="00A8069E">
          <w:rPr>
            <w:noProof/>
            <w:webHidden/>
          </w:rPr>
          <w:t>22</w:t>
        </w:r>
      </w:ins>
      <w:del w:id="41"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078A4432" w14:textId="37D9CCF2"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"_Toc471825605" </w:instrText>
      </w:r>
      <w:r>
        <w:fldChar w:fldCharType="separate"/>
      </w:r>
      <w:r w:rsidR="000C3F29" w:rsidRPr="00723C53">
        <w:rPr>
          <w:rStyle w:val="Hipervnculo"/>
          <w:noProof/>
        </w:rPr>
        <w:t>Figura 13. Búsqueda de un usuario en el espacio</w:t>
      </w:r>
      <w:r w:rsidR="000C3F29">
        <w:rPr>
          <w:noProof/>
          <w:webHidden/>
        </w:rPr>
        <w:tab/>
      </w:r>
      <w:r w:rsidR="00FC5C71">
        <w:rPr>
          <w:noProof/>
          <w:webHidden/>
        </w:rPr>
        <w:fldChar w:fldCharType="begin"/>
      </w:r>
      <w:r w:rsidR="000C3F29">
        <w:rPr>
          <w:noProof/>
          <w:webHidden/>
        </w:rPr>
        <w:instrText xml:space="preserve"> PAGEREF _Toc471825605 \h </w:instrText>
      </w:r>
      <w:r w:rsidR="00FC5C71">
        <w:rPr>
          <w:noProof/>
          <w:webHidden/>
        </w:rPr>
      </w:r>
      <w:r w:rsidR="00FC5C71">
        <w:rPr>
          <w:noProof/>
          <w:webHidden/>
        </w:rPr>
        <w:fldChar w:fldCharType="separate"/>
      </w:r>
      <w:ins w:id="42" w:author="Alejandro Gil Hernán" w:date="2017-01-16T20:10:00Z">
        <w:r w:rsidR="00A8069E">
          <w:rPr>
            <w:noProof/>
            <w:webHidden/>
          </w:rPr>
          <w:t>23</w:t>
        </w:r>
      </w:ins>
      <w:del w:id="43" w:author="Alejandro Gil Hernán" w:date="2017-01-16T20:10:00Z">
        <w:r w:rsidR="0057226A" w:rsidDel="00A8069E">
          <w:rPr>
            <w:noProof/>
            <w:webHidden/>
          </w:rPr>
          <w:delText>21</w:delText>
        </w:r>
      </w:del>
      <w:r w:rsidR="00FC5C71">
        <w:rPr>
          <w:noProof/>
          <w:webHidden/>
        </w:rPr>
        <w:fldChar w:fldCharType="end"/>
      </w:r>
      <w:r>
        <w:rPr>
          <w:noProof/>
        </w:rPr>
        <w:fldChar w:fldCharType="end"/>
      </w:r>
    </w:p>
    <w:p w14:paraId="5E66DC92" w14:textId="39984179"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"_Toc471825606" </w:instrText>
      </w:r>
      <w:r>
        <w:fldChar w:fldCharType="separate"/>
      </w:r>
      <w:r w:rsidR="000C3F29" w:rsidRPr="00723C53">
        <w:rPr>
          <w:rStyle w:val="Hipervnculo"/>
          <w:noProof/>
        </w:rPr>
        <w:t>Figura 14. Árbol resultante de la búsqueda de un usuario</w:t>
      </w:r>
      <w:r w:rsidR="000C3F29">
        <w:rPr>
          <w:noProof/>
          <w:webHidden/>
        </w:rPr>
        <w:tab/>
      </w:r>
      <w:r w:rsidR="00FC5C71">
        <w:rPr>
          <w:noProof/>
          <w:webHidden/>
        </w:rPr>
        <w:fldChar w:fldCharType="begin"/>
      </w:r>
      <w:r w:rsidR="000C3F29">
        <w:rPr>
          <w:noProof/>
          <w:webHidden/>
        </w:rPr>
        <w:instrText xml:space="preserve"> PAGEREF _Toc471825606 \h </w:instrText>
      </w:r>
      <w:r w:rsidR="00FC5C71">
        <w:rPr>
          <w:noProof/>
          <w:webHidden/>
        </w:rPr>
      </w:r>
      <w:r w:rsidR="00FC5C71">
        <w:rPr>
          <w:noProof/>
          <w:webHidden/>
        </w:rPr>
        <w:fldChar w:fldCharType="separate"/>
      </w:r>
      <w:ins w:id="44" w:author="Alejandro Gil Hernán" w:date="2017-01-16T20:10:00Z">
        <w:r w:rsidR="00A8069E">
          <w:rPr>
            <w:noProof/>
            <w:webHidden/>
          </w:rPr>
          <w:t>23</w:t>
        </w:r>
      </w:ins>
      <w:del w:id="45" w:author="Alejandro Gil Hernán" w:date="2017-01-16T20:10:00Z">
        <w:r w:rsidR="0057226A" w:rsidDel="00A8069E">
          <w:rPr>
            <w:noProof/>
            <w:webHidden/>
          </w:rPr>
          <w:delText>21</w:delText>
        </w:r>
      </w:del>
      <w:r w:rsidR="00FC5C71">
        <w:rPr>
          <w:noProof/>
          <w:webHidden/>
        </w:rPr>
        <w:fldChar w:fldCharType="end"/>
      </w:r>
      <w:r>
        <w:rPr>
          <w:noProof/>
        </w:rPr>
        <w:fldChar w:fldCharType="end"/>
      </w:r>
    </w:p>
    <w:p w14:paraId="2B28C5E6" w14:textId="21148577"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"_Toc471825607" </w:instrText>
      </w:r>
      <w:r>
        <w:fldChar w:fldCharType="separate"/>
      </w:r>
      <w:r w:rsidR="000C3F29" w:rsidRPr="00723C53">
        <w:rPr>
          <w:rStyle w:val="Hipervnculo"/>
          <w:noProof/>
        </w:rPr>
        <w:t>Figura 15. Mapa de ampliación en la búsqueda de vecinos</w:t>
      </w:r>
      <w:r w:rsidR="000C3F29">
        <w:rPr>
          <w:noProof/>
          <w:webHidden/>
        </w:rPr>
        <w:tab/>
      </w:r>
      <w:r w:rsidR="00FC5C71">
        <w:rPr>
          <w:noProof/>
          <w:webHidden/>
        </w:rPr>
        <w:fldChar w:fldCharType="begin"/>
      </w:r>
      <w:r w:rsidR="000C3F29">
        <w:rPr>
          <w:noProof/>
          <w:webHidden/>
        </w:rPr>
        <w:instrText xml:space="preserve"> PAGEREF _Toc471825607 \h </w:instrText>
      </w:r>
      <w:r w:rsidR="00FC5C71">
        <w:rPr>
          <w:noProof/>
          <w:webHidden/>
        </w:rPr>
      </w:r>
      <w:r w:rsidR="00FC5C71">
        <w:rPr>
          <w:noProof/>
          <w:webHidden/>
        </w:rPr>
        <w:fldChar w:fldCharType="separate"/>
      </w:r>
      <w:ins w:id="46" w:author="Alejandro Gil Hernán" w:date="2017-01-16T20:10:00Z">
        <w:r w:rsidR="00A8069E">
          <w:rPr>
            <w:noProof/>
            <w:webHidden/>
          </w:rPr>
          <w:t>24</w:t>
        </w:r>
      </w:ins>
      <w:del w:id="47" w:author="Alejandro Gil Hernán" w:date="2017-01-16T20:10:00Z">
        <w:r w:rsidR="0057226A" w:rsidDel="00A8069E">
          <w:rPr>
            <w:noProof/>
            <w:webHidden/>
          </w:rPr>
          <w:delText>22</w:delText>
        </w:r>
      </w:del>
      <w:r w:rsidR="00FC5C71">
        <w:rPr>
          <w:noProof/>
          <w:webHidden/>
        </w:rPr>
        <w:fldChar w:fldCharType="end"/>
      </w:r>
      <w:r>
        <w:rPr>
          <w:noProof/>
        </w:rPr>
        <w:fldChar w:fldCharType="end"/>
      </w:r>
    </w:p>
    <w:p w14:paraId="563CE1DE" w14:textId="2B50FD26"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"_Toc471825608" </w:instrText>
      </w:r>
      <w:r>
        <w:fldChar w:fldCharType="separate"/>
      </w:r>
      <w:r w:rsidR="000C3F29" w:rsidRPr="00723C53">
        <w:rPr>
          <w:rStyle w:val="Hipervnculo"/>
          <w:noProof/>
        </w:rPr>
        <w:t>Figura 16. Árbol de ampliación en la búsqueda de vecinos</w:t>
      </w:r>
      <w:r w:rsidR="000C3F29">
        <w:rPr>
          <w:noProof/>
          <w:webHidden/>
        </w:rPr>
        <w:tab/>
      </w:r>
      <w:r w:rsidR="00FC5C71">
        <w:rPr>
          <w:noProof/>
          <w:webHidden/>
        </w:rPr>
        <w:fldChar w:fldCharType="begin"/>
      </w:r>
      <w:r w:rsidR="000C3F29">
        <w:rPr>
          <w:noProof/>
          <w:webHidden/>
        </w:rPr>
        <w:instrText xml:space="preserve"> PAGEREF _Toc471825608 \h </w:instrText>
      </w:r>
      <w:r w:rsidR="00FC5C71">
        <w:rPr>
          <w:noProof/>
          <w:webHidden/>
        </w:rPr>
      </w:r>
      <w:r w:rsidR="00FC5C71">
        <w:rPr>
          <w:noProof/>
          <w:webHidden/>
        </w:rPr>
        <w:fldChar w:fldCharType="separate"/>
      </w:r>
      <w:ins w:id="48" w:author="Alejandro Gil Hernán" w:date="2017-01-16T20:10:00Z">
        <w:r w:rsidR="00A8069E">
          <w:rPr>
            <w:noProof/>
            <w:webHidden/>
          </w:rPr>
          <w:t>24</w:t>
        </w:r>
      </w:ins>
      <w:del w:id="49" w:author="Alejandro Gil Hernán" w:date="2017-01-16T20:10:00Z">
        <w:r w:rsidR="0057226A" w:rsidDel="00A8069E">
          <w:rPr>
            <w:noProof/>
            <w:webHidden/>
          </w:rPr>
          <w:delText>22</w:delText>
        </w:r>
      </w:del>
      <w:r w:rsidR="00FC5C71">
        <w:rPr>
          <w:noProof/>
          <w:webHidden/>
        </w:rPr>
        <w:fldChar w:fldCharType="end"/>
      </w:r>
      <w:r>
        <w:rPr>
          <w:noProof/>
        </w:rPr>
        <w:fldChar w:fldCharType="end"/>
      </w:r>
    </w:p>
    <w:p w14:paraId="78B1EF44" w14:textId="5D0C6941"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"_Toc471825609" </w:instrText>
      </w:r>
      <w:r>
        <w:fldChar w:fldCharType="separate"/>
      </w:r>
      <w:r w:rsidR="000C3F29" w:rsidRPr="00723C53">
        <w:rPr>
          <w:rStyle w:val="Hipervnculo"/>
          <w:noProof/>
        </w:rPr>
        <w:t>Figura 17. Vecindario de candidatos a vecinos más próximos en el espacio</w:t>
      </w:r>
      <w:r w:rsidR="000C3F29">
        <w:rPr>
          <w:noProof/>
          <w:webHidden/>
        </w:rPr>
        <w:tab/>
      </w:r>
      <w:r w:rsidR="00FC5C71">
        <w:rPr>
          <w:noProof/>
          <w:webHidden/>
        </w:rPr>
        <w:fldChar w:fldCharType="begin"/>
      </w:r>
      <w:r w:rsidR="000C3F29">
        <w:rPr>
          <w:noProof/>
          <w:webHidden/>
        </w:rPr>
        <w:instrText xml:space="preserve"> PAGEREF _Toc471825609 \h </w:instrText>
      </w:r>
      <w:r w:rsidR="00FC5C71">
        <w:rPr>
          <w:noProof/>
          <w:webHidden/>
        </w:rPr>
      </w:r>
      <w:r w:rsidR="00FC5C71">
        <w:rPr>
          <w:noProof/>
          <w:webHidden/>
        </w:rPr>
        <w:fldChar w:fldCharType="separate"/>
      </w:r>
      <w:ins w:id="50" w:author="Alejandro Gil Hernán" w:date="2017-01-16T20:10:00Z">
        <w:r w:rsidR="00A8069E">
          <w:rPr>
            <w:noProof/>
            <w:webHidden/>
          </w:rPr>
          <w:t>25</w:t>
        </w:r>
      </w:ins>
      <w:del w:id="51" w:author="Alejandro Gil Hernán" w:date="2017-01-16T20:10:00Z">
        <w:r w:rsidR="0057226A" w:rsidDel="00A8069E">
          <w:rPr>
            <w:noProof/>
            <w:webHidden/>
          </w:rPr>
          <w:delText>23</w:delText>
        </w:r>
      </w:del>
      <w:r w:rsidR="00FC5C71">
        <w:rPr>
          <w:noProof/>
          <w:webHidden/>
        </w:rPr>
        <w:fldChar w:fldCharType="end"/>
      </w:r>
      <w:r>
        <w:rPr>
          <w:noProof/>
        </w:rPr>
        <w:fldChar w:fldCharType="end"/>
      </w:r>
    </w:p>
    <w:p w14:paraId="5D34F9F0" w14:textId="402EC345"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"_Toc471825610" </w:instrText>
      </w:r>
      <w:r>
        <w:fldChar w:fldCharType="separate"/>
      </w:r>
      <w:r w:rsidR="000C3F29" w:rsidRPr="00723C53">
        <w:rPr>
          <w:rStyle w:val="Hipervnculo"/>
          <w:noProof/>
        </w:rPr>
        <w:t>Figura 18. Radio que comprende los vecinos más próximos en el espacio</w:t>
      </w:r>
      <w:r w:rsidR="000C3F29">
        <w:rPr>
          <w:noProof/>
          <w:webHidden/>
        </w:rPr>
        <w:tab/>
      </w:r>
      <w:r w:rsidR="00FC5C71">
        <w:rPr>
          <w:noProof/>
          <w:webHidden/>
        </w:rPr>
        <w:fldChar w:fldCharType="begin"/>
      </w:r>
      <w:r w:rsidR="000C3F29">
        <w:rPr>
          <w:noProof/>
          <w:webHidden/>
        </w:rPr>
        <w:instrText xml:space="preserve"> PAGEREF _Toc471825610 \h </w:instrText>
      </w:r>
      <w:r w:rsidR="00FC5C71">
        <w:rPr>
          <w:noProof/>
          <w:webHidden/>
        </w:rPr>
      </w:r>
      <w:r w:rsidR="00FC5C71">
        <w:rPr>
          <w:noProof/>
          <w:webHidden/>
        </w:rPr>
        <w:fldChar w:fldCharType="separate"/>
      </w:r>
      <w:ins w:id="52" w:author="Alejandro Gil Hernán" w:date="2017-01-16T20:10:00Z">
        <w:r w:rsidR="00A8069E">
          <w:rPr>
            <w:noProof/>
            <w:webHidden/>
          </w:rPr>
          <w:t>25</w:t>
        </w:r>
      </w:ins>
      <w:del w:id="53" w:author="Alejandro Gil Hernán" w:date="2017-01-16T20:10:00Z">
        <w:r w:rsidR="0057226A" w:rsidDel="00A8069E">
          <w:rPr>
            <w:noProof/>
            <w:webHidden/>
          </w:rPr>
          <w:delText>23</w:delText>
        </w:r>
      </w:del>
      <w:r w:rsidR="00FC5C71">
        <w:rPr>
          <w:noProof/>
          <w:webHidden/>
        </w:rPr>
        <w:fldChar w:fldCharType="end"/>
      </w:r>
      <w:r>
        <w:rPr>
          <w:noProof/>
        </w:rPr>
        <w:fldChar w:fldCharType="end"/>
      </w:r>
    </w:p>
    <w:p w14:paraId="54655E4D" w14:textId="5D06140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"_Toc471825611" </w:instrText>
      </w:r>
      <w:r>
        <w:fldChar w:fldCharType="separate"/>
      </w:r>
      <w:r w:rsidR="000C3F29" w:rsidRPr="00723C53">
        <w:rPr>
          <w:rStyle w:val="Hipervnculo"/>
          <w:noProof/>
        </w:rPr>
        <w:t>Figura 19. Mapa bidimensional de vecinos con particiones aleatorias</w:t>
      </w:r>
      <w:r w:rsidR="000C3F29">
        <w:rPr>
          <w:noProof/>
          <w:webHidden/>
        </w:rPr>
        <w:tab/>
      </w:r>
      <w:r w:rsidR="00FC5C71">
        <w:rPr>
          <w:noProof/>
          <w:webHidden/>
        </w:rPr>
        <w:fldChar w:fldCharType="begin"/>
      </w:r>
      <w:r w:rsidR="000C3F29">
        <w:rPr>
          <w:noProof/>
          <w:webHidden/>
        </w:rPr>
        <w:instrText xml:space="preserve"> PAGEREF _Toc471825611 \h </w:instrText>
      </w:r>
      <w:r w:rsidR="00FC5C71">
        <w:rPr>
          <w:noProof/>
          <w:webHidden/>
        </w:rPr>
      </w:r>
      <w:r w:rsidR="00FC5C71">
        <w:rPr>
          <w:noProof/>
          <w:webHidden/>
        </w:rPr>
        <w:fldChar w:fldCharType="separate"/>
      </w:r>
      <w:ins w:id="54" w:author="Alejandro Gil Hernán" w:date="2017-01-16T20:10:00Z">
        <w:r w:rsidR="00A8069E">
          <w:rPr>
            <w:noProof/>
            <w:webHidden/>
          </w:rPr>
          <w:t>26</w:t>
        </w:r>
      </w:ins>
      <w:del w:id="55" w:author="Alejandro Gil Hernán" w:date="2017-01-16T20:10:00Z">
        <w:r w:rsidR="0057226A" w:rsidDel="00A8069E">
          <w:rPr>
            <w:noProof/>
            <w:webHidden/>
          </w:rPr>
          <w:delText>24</w:delText>
        </w:r>
      </w:del>
      <w:r w:rsidR="00FC5C71">
        <w:rPr>
          <w:noProof/>
          <w:webHidden/>
        </w:rPr>
        <w:fldChar w:fldCharType="end"/>
      </w:r>
      <w:r>
        <w:rPr>
          <w:noProof/>
        </w:rPr>
        <w:fldChar w:fldCharType="end"/>
      </w:r>
    </w:p>
    <w:p w14:paraId="4FDFA250" w14:textId="4D3BCC00"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"_Toc471825612" </w:instrText>
      </w:r>
      <w:r>
        <w:fldChar w:fldCharType="separate"/>
      </w:r>
      <w:r w:rsidR="000C3F29" w:rsidRPr="00723C53">
        <w:rPr>
          <w:rStyle w:val="Hipervnculo"/>
          <w:noProof/>
        </w:rPr>
        <w:t>Figura 20. Annoy vs NMSLIB</w:t>
      </w:r>
      <w:r w:rsidR="000C3F29">
        <w:rPr>
          <w:noProof/>
          <w:webHidden/>
        </w:rPr>
        <w:tab/>
      </w:r>
      <w:r w:rsidR="00FC5C71">
        <w:rPr>
          <w:noProof/>
          <w:webHidden/>
        </w:rPr>
        <w:fldChar w:fldCharType="begin"/>
      </w:r>
      <w:r w:rsidR="000C3F29">
        <w:rPr>
          <w:noProof/>
          <w:webHidden/>
        </w:rPr>
        <w:instrText xml:space="preserve"> PAGEREF _Toc471825612 \h </w:instrText>
      </w:r>
      <w:r w:rsidR="00FC5C71">
        <w:rPr>
          <w:noProof/>
          <w:webHidden/>
        </w:rPr>
      </w:r>
      <w:r w:rsidR="00FC5C71">
        <w:rPr>
          <w:noProof/>
          <w:webHidden/>
        </w:rPr>
        <w:fldChar w:fldCharType="separate"/>
      </w:r>
      <w:ins w:id="56" w:author="Alejandro Gil Hernán" w:date="2017-01-16T20:10:00Z">
        <w:r w:rsidR="00A8069E">
          <w:rPr>
            <w:noProof/>
            <w:webHidden/>
          </w:rPr>
          <w:t>26</w:t>
        </w:r>
      </w:ins>
      <w:del w:id="57" w:author="Alejandro Gil Hernán" w:date="2017-01-16T20:10:00Z">
        <w:r w:rsidR="0057226A" w:rsidDel="00A8069E">
          <w:rPr>
            <w:noProof/>
            <w:webHidden/>
          </w:rPr>
          <w:delText>24</w:delText>
        </w:r>
      </w:del>
      <w:r w:rsidR="00FC5C71">
        <w:rPr>
          <w:noProof/>
          <w:webHidden/>
        </w:rPr>
        <w:fldChar w:fldCharType="end"/>
      </w:r>
      <w:r>
        <w:rPr>
          <w:noProof/>
        </w:rPr>
        <w:fldChar w:fldCharType="end"/>
      </w:r>
    </w:p>
    <w:p w14:paraId="5162B7F2" w14:textId="0A0E0C52"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"_Toc471825613" </w:instrText>
      </w:r>
      <w:r>
        <w:fldChar w:fldCharType="separate"/>
      </w:r>
      <w:r w:rsidR="000C3F29" w:rsidRPr="00723C53">
        <w:rPr>
          <w:rStyle w:val="Hipervnculo"/>
          <w:noProof/>
        </w:rPr>
        <w:t>Figura 21. Esquema de empleo de NMSLIB</w:t>
      </w:r>
      <w:r w:rsidR="000C3F29">
        <w:rPr>
          <w:noProof/>
          <w:webHidden/>
        </w:rPr>
        <w:tab/>
      </w:r>
      <w:r w:rsidR="00FC5C71">
        <w:rPr>
          <w:noProof/>
          <w:webHidden/>
        </w:rPr>
        <w:fldChar w:fldCharType="begin"/>
      </w:r>
      <w:r w:rsidR="000C3F29">
        <w:rPr>
          <w:noProof/>
          <w:webHidden/>
        </w:rPr>
        <w:instrText xml:space="preserve"> PAGEREF _Toc471825613 \h </w:instrText>
      </w:r>
      <w:r w:rsidR="00FC5C71">
        <w:rPr>
          <w:noProof/>
          <w:webHidden/>
        </w:rPr>
      </w:r>
      <w:r w:rsidR="00FC5C71">
        <w:rPr>
          <w:noProof/>
          <w:webHidden/>
        </w:rPr>
        <w:fldChar w:fldCharType="separate"/>
      </w:r>
      <w:ins w:id="58" w:author="Alejandro Gil Hernán" w:date="2017-01-16T20:10:00Z">
        <w:r w:rsidR="00A8069E">
          <w:rPr>
            <w:noProof/>
            <w:webHidden/>
          </w:rPr>
          <w:t>27</w:t>
        </w:r>
      </w:ins>
      <w:del w:id="59" w:author="Alejandro Gil Hernán" w:date="2017-01-16T20:10:00Z">
        <w:r w:rsidR="0057226A" w:rsidDel="00A8069E">
          <w:rPr>
            <w:noProof/>
            <w:webHidden/>
          </w:rPr>
          <w:delText>25</w:delText>
        </w:r>
      </w:del>
      <w:r w:rsidR="00FC5C71">
        <w:rPr>
          <w:noProof/>
          <w:webHidden/>
        </w:rPr>
        <w:fldChar w:fldCharType="end"/>
      </w:r>
      <w:r>
        <w:rPr>
          <w:noProof/>
        </w:rPr>
        <w:fldChar w:fldCharType="end"/>
      </w:r>
    </w:p>
    <w:p w14:paraId="5337936F" w14:textId="77777777" w:rsidR="002B4C11" w:rsidRPr="002B4C11" w:rsidRDefault="00FC5C71" w:rsidP="00C66DFB">
      <w:pPr>
        <w:rPr>
          <w:b/>
          <w:sz w:val="32"/>
        </w:rPr>
      </w:pPr>
      <w:r>
        <w:rPr>
          <w:b/>
          <w:sz w:val="32"/>
        </w:rPr>
        <w:fldChar w:fldCharType="end"/>
      </w:r>
    </w:p>
    <w:p w14:paraId="161FDEF8" w14:textId="77777777" w:rsidR="009704D8" w:rsidRDefault="009704D8" w:rsidP="009704D8">
      <w:pPr>
        <w:jc w:val="center"/>
        <w:rPr>
          <w:b/>
          <w:bCs/>
          <w:sz w:val="32"/>
        </w:rPr>
      </w:pPr>
      <w:bookmarkStart w:id="60" w:name="tablas"/>
      <w:bookmarkEnd w:id="60"/>
      <w:r w:rsidRPr="00E513E8">
        <w:rPr>
          <w:b/>
          <w:bCs/>
          <w:sz w:val="32"/>
        </w:rPr>
        <w:lastRenderedPageBreak/>
        <w:t>INDICE DE TABLAS</w:t>
      </w:r>
    </w:p>
    <w:p w14:paraId="5FB99B2C" w14:textId="77777777" w:rsidR="002556F8" w:rsidRDefault="002556F8" w:rsidP="009704D8">
      <w:pPr>
        <w:jc w:val="center"/>
        <w:rPr>
          <w:b/>
          <w:bCs/>
          <w:sz w:val="32"/>
        </w:rPr>
      </w:pPr>
    </w:p>
    <w:p w14:paraId="6E82C0F9" w14:textId="77777777" w:rsidR="00BE2E3A" w:rsidRPr="00E513E8" w:rsidRDefault="00BE2E3A" w:rsidP="009704D8">
      <w:pPr>
        <w:jc w:val="center"/>
        <w:rPr>
          <w:b/>
          <w:bCs/>
          <w:sz w:val="32"/>
        </w:rPr>
      </w:pPr>
    </w:p>
    <w:p w14:paraId="2931F011" w14:textId="77777777"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14:paraId="7BD38D52"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7DE17820"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4DCA4ED9" w14:textId="77777777" w:rsidR="0039500E" w:rsidRDefault="0039500E" w:rsidP="0003057B">
      <w:pPr>
        <w:pStyle w:val="Ttulo1"/>
      </w:pPr>
      <w:bookmarkStart w:id="61" w:name="_INTRODUCCION"/>
      <w:bookmarkStart w:id="62" w:name="_Toc39142087"/>
      <w:bookmarkStart w:id="63" w:name="_Ref39698822"/>
      <w:bookmarkStart w:id="64" w:name="_Ref39698829"/>
      <w:bookmarkStart w:id="65" w:name="_Ref39698833"/>
      <w:bookmarkStart w:id="66" w:name="_Ref39996301"/>
      <w:bookmarkStart w:id="67" w:name="_Toc43291892"/>
      <w:bookmarkStart w:id="68" w:name="_Toc45169679"/>
      <w:bookmarkStart w:id="69" w:name="_Toc471826467"/>
      <w:bookmarkEnd w:id="61"/>
      <w:r w:rsidRPr="0003057B">
        <w:lastRenderedPageBreak/>
        <w:t>Introducción</w:t>
      </w:r>
      <w:bookmarkEnd w:id="62"/>
      <w:bookmarkEnd w:id="63"/>
      <w:bookmarkEnd w:id="64"/>
      <w:bookmarkEnd w:id="65"/>
      <w:bookmarkEnd w:id="66"/>
      <w:bookmarkEnd w:id="67"/>
      <w:bookmarkEnd w:id="68"/>
      <w:bookmarkEnd w:id="69"/>
    </w:p>
    <w:p w14:paraId="653FB1F9" w14:textId="77777777" w:rsidR="00CB6D48" w:rsidRDefault="00CB6D48" w:rsidP="00CB6D48"/>
    <w:p w14:paraId="579B80D0" w14:textId="4E792F12"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3A97FDC" w14:textId="77777777" w:rsidR="00C91557" w:rsidRPr="00C91557" w:rsidRDefault="00C91557" w:rsidP="00C91557">
      <w:pPr>
        <w:ind w:left="142" w:firstLine="425"/>
      </w:pPr>
    </w:p>
    <w:p w14:paraId="189ADBAA"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07E9B9D7" w14:textId="77777777" w:rsidR="00BA585C" w:rsidRPr="00C058E2" w:rsidRDefault="002556F8" w:rsidP="00E45135">
      <w:pPr>
        <w:pStyle w:val="Ttulo2"/>
      </w:pPr>
      <w:bookmarkStart w:id="70" w:name="_Toc471826468"/>
      <w:r w:rsidRPr="000F1E94">
        <w:t>Motivación</w:t>
      </w:r>
      <w:bookmarkEnd w:id="70"/>
    </w:p>
    <w:p w14:paraId="2C8B1F9C" w14:textId="77777777" w:rsidR="00553206" w:rsidRDefault="00553206" w:rsidP="00553206"/>
    <w:p w14:paraId="7048677B" w14:textId="34B595C9"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ins w:id="71" w:author="Alejandro Gil Hernán" w:date="2017-01-16T17:41:00Z">
        <w:r w:rsidR="00FA1BFA">
          <w:t xml:space="preserve"> </w:t>
        </w:r>
      </w:ins>
      <w:del w:id="72" w:author="Alejandro Gil Hernán" w:date="2017-01-16T17:41:00Z">
        <w:r w:rsidDel="00FA1BFA">
          <w:delText xml:space="preserve"> WWW </w:delText>
        </w:r>
        <w:r w:rsidR="006E0CBC" w:rsidDel="00FA1BFA">
          <w:delText>(</w:delText>
        </w:r>
      </w:del>
      <w:r w:rsidR="00416A47" w:rsidRPr="00416A47">
        <w:rPr>
          <w:i/>
        </w:rPr>
        <w:t>World Wide Web</w:t>
      </w:r>
      <w:ins w:id="73" w:author="Alejandro Gil Hernán" w:date="2017-01-16T17:41:00Z">
        <w:r w:rsidR="00FA1BFA">
          <w:t xml:space="preserve"> </w:t>
        </w:r>
      </w:ins>
      <w:del w:id="74" w:author="Alejandro Gil Hernán" w:date="2017-01-16T17:41:00Z">
        <w:r w:rsidR="006E0CBC" w:rsidDel="00FA1BFA">
          <w:delText xml:space="preserve">) </w:delText>
        </w:r>
      </w:del>
      <w:r w:rsidR="006E0CBC">
        <w:t xml:space="preserve">el comercio en internet ha experimentado un crecimiento exponencial, hasta el punto </w:t>
      </w:r>
      <w:r w:rsidR="00E2766D">
        <w:t xml:space="preserve">de </w:t>
      </w:r>
      <w:r w:rsidR="006E0CBC">
        <w:t xml:space="preserve">que la comisión nacional de los mercados y la competencia </w:t>
      </w:r>
      <w:del w:id="75" w:author="Alejandro Gil Hernán" w:date="2017-01-16T17:41:00Z">
        <w:r w:rsidR="002A349A" w:rsidDel="00FA1BFA">
          <w:delText xml:space="preserve">(CNMC) </w:delText>
        </w:r>
      </w:del>
      <w:r w:rsidR="006E0CBC">
        <w:t xml:space="preserve">determinó que </w:t>
      </w:r>
      <w:r w:rsidR="00137090">
        <w:t xml:space="preserve">la facturación de las tiendas </w:t>
      </w:r>
      <w:r w:rsidR="00137090">
        <w:rPr>
          <w:i/>
        </w:rPr>
        <w:t>online</w:t>
      </w:r>
      <w:r w:rsidR="00137090">
        <w:t xml:space="preserve"> en España crecía</w:t>
      </w:r>
      <w:r w:rsidR="006E0CBC">
        <w:t xml:space="preserve"> a un 25% interanual.</w:t>
      </w:r>
    </w:p>
    <w:p w14:paraId="24B6C249" w14:textId="77777777" w:rsidR="000D5388" w:rsidRDefault="000D5388" w:rsidP="004B2733">
      <w:pPr>
        <w:ind w:left="142"/>
      </w:pPr>
    </w:p>
    <w:p w14:paraId="124833E1" w14:textId="77777777" w:rsidR="0068579B" w:rsidRDefault="000D5388" w:rsidP="0068579B">
      <w:pPr>
        <w:keepNext/>
        <w:ind w:left="142"/>
        <w:jc w:val="center"/>
      </w:pPr>
      <w:r>
        <w:rPr>
          <w:noProof/>
          <w:lang w:val="es-ES_tradnl" w:eastAsia="es-ES_tradnl"/>
        </w:rPr>
        <w:drawing>
          <wp:inline distT="0" distB="0" distL="0" distR="0" wp14:anchorId="29D5870D" wp14:editId="7FAABE62">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76FAEB8B" w14:textId="067FE6ED" w:rsidR="006E0CBC" w:rsidRDefault="0068579B" w:rsidP="0068579B">
      <w:pPr>
        <w:pStyle w:val="Descripcin"/>
      </w:pPr>
      <w:bookmarkStart w:id="76" w:name="_Toc471825593"/>
      <w:r>
        <w:t xml:space="preserve">Figura </w:t>
      </w:r>
      <w:fldSimple w:instr=" SEQ Figura \* ARABIC ">
        <w:r w:rsidR="00A8069E">
          <w:rPr>
            <w:noProof/>
          </w:rPr>
          <w:t>1</w:t>
        </w:r>
      </w:fldSimple>
      <w:r>
        <w:t>. Valor de las ventas del comercio electrónico en EEUU</w:t>
      </w:r>
      <w:bookmarkEnd w:id="76"/>
    </w:p>
    <w:p w14:paraId="132B252A"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del w:id="77" w:author="Alejandro Bellogín" w:date="2017-01-16T14:59:00Z">
        <w:r w:rsidR="00EB3A16" w:rsidDel="000B2FAA">
          <w:delText xml:space="preserve">, </w:delText>
        </w:r>
      </w:del>
      <w:ins w:id="78" w:author="Alejandro Bellogín" w:date="2017-01-16T14:59:00Z">
        <w:r w:rsidR="000B2FAA">
          <w:t xml:space="preserve">; </w:t>
        </w:r>
      </w:ins>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793D84DC" w14:textId="77777777" w:rsidR="00A6419D" w:rsidRDefault="00A6419D" w:rsidP="00A6419D">
      <w:pPr>
        <w:ind w:left="142" w:firstLine="425"/>
      </w:pPr>
    </w:p>
    <w:p w14:paraId="481EEC80" w14:textId="77777777"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6563B8A6" w14:textId="77777777" w:rsidR="00250F0E" w:rsidRDefault="00250F0E" w:rsidP="00254629">
      <w:pPr>
        <w:ind w:left="142" w:firstLine="425"/>
      </w:pPr>
    </w:p>
    <w:p w14:paraId="3DAFA374" w14:textId="77777777" w:rsidR="00250F0E" w:rsidRDefault="00250F0E" w:rsidP="00FD7685">
      <w:pPr>
        <w:ind w:left="142" w:firstLine="425"/>
      </w:pPr>
      <w:r>
        <w:t>Esto es importante ya que los sistemas de recomendación ofrecen una serie de ventajas a las plataformas de productos online:</w:t>
      </w:r>
    </w:p>
    <w:p w14:paraId="161E693E" w14:textId="77777777" w:rsidR="00D10845" w:rsidRDefault="00D10845" w:rsidP="00250F0E">
      <w:pPr>
        <w:ind w:left="142" w:firstLine="425"/>
      </w:pPr>
    </w:p>
    <w:p w14:paraId="27B829AB"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5F235D29" w14:textId="77777777" w:rsidR="00F02EEF" w:rsidRDefault="00F02EEF" w:rsidP="00F02EEF">
      <w:pPr>
        <w:pStyle w:val="Prrafodelista"/>
        <w:ind w:left="851"/>
      </w:pPr>
    </w:p>
    <w:p w14:paraId="6AB9D824"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6A5CCA5" w14:textId="77777777" w:rsidR="00F02EEF" w:rsidRDefault="00F02EEF" w:rsidP="00F02EEF"/>
    <w:p w14:paraId="51A8C18A" w14:textId="77777777" w:rsidR="00250F0E" w:rsidRDefault="00250F0E" w:rsidP="007C20BF">
      <w:pPr>
        <w:pStyle w:val="Prrafodelista"/>
        <w:numPr>
          <w:ilvl w:val="0"/>
          <w:numId w:val="9"/>
        </w:numPr>
        <w:ind w:left="851" w:hanging="425"/>
      </w:pPr>
      <w:r>
        <w:t>Increment</w:t>
      </w:r>
      <w:r w:rsidR="00F02EEF">
        <w:t>ar la satisfacción del usuario.</w:t>
      </w:r>
    </w:p>
    <w:p w14:paraId="52159EAD" w14:textId="77777777" w:rsidR="00F02EEF" w:rsidRDefault="00F02EEF" w:rsidP="00F02EEF">
      <w:pPr>
        <w:pStyle w:val="Prrafodelista"/>
        <w:ind w:left="851"/>
      </w:pPr>
    </w:p>
    <w:p w14:paraId="227540FF" w14:textId="77777777" w:rsidR="00250F0E" w:rsidRDefault="00250F0E" w:rsidP="007C20BF">
      <w:pPr>
        <w:pStyle w:val="Prrafodelista"/>
        <w:numPr>
          <w:ilvl w:val="0"/>
          <w:numId w:val="9"/>
        </w:numPr>
        <w:ind w:left="851" w:hanging="425"/>
      </w:pPr>
      <w:r>
        <w:t>Incrementar la fidelidad del usuario.</w:t>
      </w:r>
    </w:p>
    <w:p w14:paraId="074B2A91" w14:textId="77777777" w:rsidR="00250F0E" w:rsidRDefault="00250F0E" w:rsidP="00254629">
      <w:pPr>
        <w:ind w:left="142" w:firstLine="425"/>
      </w:pPr>
    </w:p>
    <w:p w14:paraId="69ACAB6E"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14:paraId="203981FD" w14:textId="77777777" w:rsidR="00671786" w:rsidRDefault="00671786">
      <w:pPr>
        <w:rPr>
          <w:u w:val="single"/>
        </w:rPr>
      </w:pPr>
    </w:p>
    <w:p w14:paraId="593C9762" w14:textId="77777777" w:rsidR="007C3D8F" w:rsidRPr="00C058E2" w:rsidRDefault="007C3D8F" w:rsidP="000F1E94">
      <w:pPr>
        <w:pStyle w:val="Ttulo2"/>
      </w:pPr>
      <w:r w:rsidRPr="00C058E2">
        <w:tab/>
      </w:r>
      <w:bookmarkStart w:id="79" w:name="_Toc471826469"/>
      <w:r w:rsidRPr="000F1E94">
        <w:t>Objetivos</w:t>
      </w:r>
      <w:bookmarkEnd w:id="79"/>
    </w:p>
    <w:p w14:paraId="04886797" w14:textId="77777777" w:rsidR="00D45542" w:rsidRDefault="00D45542" w:rsidP="00D45542"/>
    <w:p w14:paraId="7FFACF4A"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53EF3601" w14:textId="77777777" w:rsidR="00D45542" w:rsidRDefault="00D45542" w:rsidP="00D45542">
      <w:pPr>
        <w:ind w:left="142"/>
      </w:pPr>
    </w:p>
    <w:p w14:paraId="1AF7A267"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91DFB52" w14:textId="77777777" w:rsidR="00D10845" w:rsidRDefault="00D10845" w:rsidP="00D45542">
      <w:pPr>
        <w:ind w:left="142" w:firstLine="425"/>
      </w:pPr>
    </w:p>
    <w:p w14:paraId="7E3F5193" w14:textId="1A6D0C95"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0B2FAA" w:rsidRPr="000B2FAA">
        <w:rPr>
          <w:i/>
          <w:rPrChange w:id="80" w:author="Alejandro Bellogín" w:date="2017-01-16T15:00:00Z">
            <w:rPr/>
          </w:rPrChange>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5E297DF8" w14:textId="77777777" w:rsidR="00F02EEF" w:rsidRDefault="00F02EEF" w:rsidP="00F02EEF"/>
    <w:p w14:paraId="78D27FD0" w14:textId="5691BD3C"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3E7E3DE8" w14:textId="77777777" w:rsidR="00F02EEF" w:rsidRDefault="00F02EEF" w:rsidP="00F02EEF">
      <w:pPr>
        <w:pStyle w:val="Prrafodelista"/>
        <w:ind w:left="851"/>
      </w:pPr>
    </w:p>
    <w:p w14:paraId="0C19C420"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ins w:id="81" w:author="Alejandro Bellogín" w:date="2017-01-16T15:00:00Z">
        <w:r w:rsidR="000B2FAA">
          <w:t>,</w:t>
        </w:r>
      </w:ins>
      <w:r w:rsidR="00852D84">
        <w:t xml:space="preserve"> </w:t>
      </w:r>
      <w:r w:rsidR="00BF2907">
        <w:t xml:space="preserve">para analizar su efecto en </w:t>
      </w:r>
      <w:r>
        <w:t>la eficiencia.</w:t>
      </w:r>
    </w:p>
    <w:p w14:paraId="5385C71B" w14:textId="77777777" w:rsidR="00F02EEF" w:rsidRDefault="00F02EEF" w:rsidP="00F02EEF"/>
    <w:p w14:paraId="4E343B96" w14:textId="77777777"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14:paraId="44DECF18" w14:textId="77777777" w:rsidR="00F02EEF" w:rsidRDefault="00F02EEF" w:rsidP="00F02EEF">
      <w:pPr>
        <w:pStyle w:val="Prrafodelista"/>
        <w:ind w:left="851"/>
      </w:pPr>
      <w:r>
        <w:t xml:space="preserve"> </w:t>
      </w:r>
    </w:p>
    <w:p w14:paraId="32BBB13F" w14:textId="615916E7" w:rsidR="00D10845" w:rsidRDefault="005D6965" w:rsidP="007C20BF">
      <w:pPr>
        <w:pStyle w:val="Prrafodelista"/>
        <w:numPr>
          <w:ilvl w:val="0"/>
          <w:numId w:val="10"/>
        </w:numPr>
        <w:ind w:left="851" w:hanging="425"/>
        <w:rPr>
          <w:ins w:id="82" w:author="Alejandro Bellogín" w:date="2017-01-16T15:00:00Z"/>
        </w:rPr>
      </w:pPr>
      <w:r>
        <w:lastRenderedPageBreak/>
        <w:t xml:space="preserve">Evaluar las recomendaciones generadas con las tres métricas </w:t>
      </w:r>
      <w:r w:rsidR="00242B33">
        <w:t>mencionadas anteriormente</w:t>
      </w:r>
      <w:r>
        <w:t>.</w:t>
      </w:r>
    </w:p>
    <w:p w14:paraId="658B9C72" w14:textId="77777777" w:rsidR="000B2FAA" w:rsidRDefault="000B2FAA" w:rsidP="004718E2">
      <w:pPr>
        <w:pStyle w:val="Prrafodelista"/>
        <w:ind w:left="851"/>
      </w:pPr>
    </w:p>
    <w:p w14:paraId="37FDA418" w14:textId="1FEC8521" w:rsidR="00A640C9" w:rsidRDefault="005D6965" w:rsidP="007C20BF">
      <w:pPr>
        <w:pStyle w:val="Prrafodelista"/>
        <w:numPr>
          <w:ilvl w:val="0"/>
          <w:numId w:val="10"/>
        </w:numPr>
        <w:ind w:left="851" w:hanging="425"/>
      </w:pPr>
      <w:r>
        <w:t>Sintetizar los resultados en una tabla comparativa.</w:t>
      </w:r>
    </w:p>
    <w:p w14:paraId="188D0F07" w14:textId="77777777" w:rsidR="00D10845" w:rsidRDefault="00D10845" w:rsidP="00D10845">
      <w:pPr>
        <w:pStyle w:val="Prrafodelista"/>
        <w:ind w:left="851"/>
      </w:pPr>
    </w:p>
    <w:p w14:paraId="76863F01"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172C03CD" w14:textId="77777777" w:rsidR="00A71AE2" w:rsidRPr="00D26EBB" w:rsidRDefault="00A71AE2" w:rsidP="005D6965">
      <w:pPr>
        <w:ind w:left="142"/>
      </w:pPr>
    </w:p>
    <w:p w14:paraId="0E9A7B75" w14:textId="77777777" w:rsidR="007C3D8F" w:rsidRPr="00C058E2" w:rsidRDefault="007C3D8F" w:rsidP="000F1E94">
      <w:pPr>
        <w:pStyle w:val="Ttulo2"/>
      </w:pPr>
      <w:r w:rsidRPr="00C058E2">
        <w:tab/>
      </w:r>
      <w:bookmarkStart w:id="83" w:name="_Toc471826470"/>
      <w:commentRangeStart w:id="84"/>
      <w:r w:rsidRPr="000F1E94">
        <w:t>Organización</w:t>
      </w:r>
      <w:commentRangeEnd w:id="84"/>
      <w:r w:rsidR="00951B6F">
        <w:rPr>
          <w:rStyle w:val="Refdecomentario"/>
          <w:rFonts w:cs="Times New Roman"/>
          <w:b w:val="0"/>
          <w:bCs w:val="0"/>
          <w:iCs w:val="0"/>
        </w:rPr>
        <w:commentReference w:id="84"/>
      </w:r>
      <w:r w:rsidRPr="00C058E2">
        <w:t xml:space="preserve"> de la memoria</w:t>
      </w:r>
      <w:bookmarkEnd w:id="83"/>
    </w:p>
    <w:p w14:paraId="577F02E1" w14:textId="77777777" w:rsidR="00E93405" w:rsidRPr="00E513E8" w:rsidRDefault="005E3826" w:rsidP="002556F8">
      <w:r w:rsidRPr="00E513E8">
        <w:t>La memoria consta de los siguientes capítulos:</w:t>
      </w:r>
    </w:p>
    <w:p w14:paraId="3E9E679A" w14:textId="77777777" w:rsidR="002556F8" w:rsidRPr="005A4DC8" w:rsidRDefault="002556F8" w:rsidP="007C20BF">
      <w:pPr>
        <w:pStyle w:val="Tabla10ArialCar"/>
        <w:numPr>
          <w:ilvl w:val="0"/>
          <w:numId w:val="4"/>
        </w:numPr>
        <w:ind w:right="-33"/>
        <w:rPr>
          <w:lang w:val="es-ES_tradnl"/>
        </w:rPr>
      </w:pPr>
      <w:r>
        <w:rPr>
          <w:b/>
          <w:lang w:val="es-ES_tradnl"/>
        </w:rPr>
        <w:t>…</w:t>
      </w:r>
    </w:p>
    <w:p w14:paraId="5DF94E11" w14:textId="77777777" w:rsidR="005A4DC8" w:rsidRDefault="005A4DC8" w:rsidP="005A4DC8">
      <w:pPr>
        <w:pStyle w:val="Tabla10ArialCar"/>
        <w:ind w:right="-33"/>
        <w:rPr>
          <w:b/>
          <w:lang w:val="es-ES_tradnl"/>
        </w:rPr>
      </w:pPr>
    </w:p>
    <w:p w14:paraId="4034DB2F" w14:textId="77777777" w:rsidR="005A4DC8" w:rsidRPr="002556F8" w:rsidRDefault="005A4DC8" w:rsidP="005A4DC8">
      <w:pPr>
        <w:pStyle w:val="Tabla10ArialCar"/>
        <w:ind w:right="-33"/>
        <w:rPr>
          <w:lang w:val="es-ES_tradnl"/>
        </w:rPr>
      </w:pPr>
    </w:p>
    <w:p w14:paraId="46C98153" w14:textId="77777777"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14:paraId="3B733288" w14:textId="77777777"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14:paraId="4D665C07" w14:textId="77777777" w:rsidR="0039500E" w:rsidRDefault="0039500E" w:rsidP="003B4822">
      <w:pPr>
        <w:pStyle w:val="Ttulo1"/>
        <w:rPr>
          <w:sz w:val="40"/>
          <w:szCs w:val="40"/>
        </w:rPr>
      </w:pPr>
      <w:bookmarkStart w:id="85" w:name="_Toc39142091"/>
      <w:bookmarkStart w:id="86" w:name="_Toc43291896"/>
      <w:bookmarkStart w:id="87" w:name="_Toc45169683"/>
      <w:bookmarkStart w:id="88" w:name="_Toc471826471"/>
      <w:r w:rsidRPr="003B4822">
        <w:rPr>
          <w:sz w:val="40"/>
          <w:szCs w:val="40"/>
        </w:rPr>
        <w:lastRenderedPageBreak/>
        <w:t>Estado del arte</w:t>
      </w:r>
      <w:bookmarkEnd w:id="85"/>
      <w:bookmarkEnd w:id="86"/>
      <w:bookmarkEnd w:id="87"/>
      <w:bookmarkEnd w:id="88"/>
    </w:p>
    <w:p w14:paraId="6AE56377" w14:textId="77777777" w:rsidR="00671786" w:rsidRDefault="00671786"/>
    <w:p w14:paraId="7D25ADC9"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2988E50B" w14:textId="77777777" w:rsidR="00671786" w:rsidRDefault="00671786">
      <w:pPr>
        <w:ind w:left="142"/>
      </w:pPr>
    </w:p>
    <w:p w14:paraId="03C79591"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1AC1827E" w14:textId="77777777" w:rsidR="00671786" w:rsidRDefault="00671786">
      <w:pPr>
        <w:ind w:left="142" w:firstLine="425"/>
      </w:pPr>
    </w:p>
    <w:p w14:paraId="0CB7D2B3" w14:textId="21739175"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031AD5FA" w14:textId="77777777" w:rsidR="00671786" w:rsidRDefault="00671786">
      <w:pPr>
        <w:ind w:left="142" w:firstLine="425"/>
      </w:pPr>
    </w:p>
    <w:p w14:paraId="378F8D18"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14:paraId="1924B12F" w14:textId="77777777" w:rsidR="00671786" w:rsidRDefault="00671786">
      <w:pPr>
        <w:ind w:left="142" w:firstLine="425"/>
      </w:pPr>
    </w:p>
    <w:p w14:paraId="2FAE0BED"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30C513F"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4A95C909" w14:textId="77777777" w:rsidR="00671786" w:rsidRDefault="00A860AD" w:rsidP="007C20BF">
      <w:pPr>
        <w:pStyle w:val="Prrafodelista"/>
        <w:numPr>
          <w:ilvl w:val="0"/>
          <w:numId w:val="11"/>
        </w:numPr>
      </w:pPr>
      <w:r>
        <w:t>Numéricos: puntuación normalmente comprendida entre 1 y 5</w:t>
      </w:r>
      <w:r w:rsidR="003A7CF1">
        <w:t>.</w:t>
      </w:r>
    </w:p>
    <w:p w14:paraId="6F4E2E5E" w14:textId="77777777" w:rsidR="00671786" w:rsidRDefault="003A7CF1" w:rsidP="007C20BF">
      <w:pPr>
        <w:pStyle w:val="Prrafodelista"/>
        <w:numPr>
          <w:ilvl w:val="0"/>
          <w:numId w:val="11"/>
        </w:numPr>
      </w:pPr>
      <w:r>
        <w:t>Binarios: me gusta, no me gusta</w:t>
      </w:r>
    </w:p>
    <w:p w14:paraId="2555ACA8" w14:textId="77777777" w:rsidR="00671786" w:rsidRDefault="00587094" w:rsidP="007C20BF">
      <w:pPr>
        <w:pStyle w:val="Prrafodelista"/>
        <w:numPr>
          <w:ilvl w:val="0"/>
          <w:numId w:val="11"/>
        </w:numPr>
      </w:pPr>
      <w:r>
        <w:t>Ordinales (en desacuerdo, de acuerdo, muy de acuerdo…).</w:t>
      </w:r>
    </w:p>
    <w:p w14:paraId="62CD8112" w14:textId="77777777" w:rsidR="00671786" w:rsidRDefault="00671786"/>
    <w:p w14:paraId="00DD79CB"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4B960396" w14:textId="77777777" w:rsidR="00020D19" w:rsidRDefault="00020D19">
      <w:pPr>
        <w:tabs>
          <w:tab w:val="left" w:pos="567"/>
        </w:tabs>
        <w:ind w:left="142" w:firstLine="425"/>
      </w:pPr>
    </w:p>
    <w:p w14:paraId="55147D17" w14:textId="77777777" w:rsidR="00671786" w:rsidRDefault="00671786">
      <w:pPr>
        <w:ind w:firstLine="567"/>
      </w:pPr>
    </w:p>
    <w:p w14:paraId="0E0FBA5E" w14:textId="1EDFFD7F"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FC5C71">
        <w:fldChar w:fldCharType="begin"/>
      </w:r>
      <w:r w:rsidR="000C3F29">
        <w:instrText xml:space="preserve"> REF _Ref471825484 \r \h </w:instrText>
      </w:r>
      <w:r w:rsidR="00FC5C71">
        <w:fldChar w:fldCharType="separate"/>
      </w:r>
      <w:ins w:id="89" w:author="Alejandro Gil Hernán" w:date="2017-01-16T20:10:00Z">
        <w:r w:rsidR="00A8069E">
          <w:t>[11]</w:t>
        </w:r>
      </w:ins>
      <w:del w:id="90" w:author="Alejandro Gil Hernán" w:date="2017-01-16T20:10:00Z">
        <w:r w:rsidR="0057226A" w:rsidDel="00A8069E">
          <w:delText>[10]</w:delText>
        </w:r>
      </w:del>
      <w:r w:rsidR="00FC5C71">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0C6D67EA" w14:textId="77777777" w:rsidR="00671786" w:rsidRDefault="00671786">
      <w:pPr>
        <w:ind w:left="142" w:firstLine="425"/>
      </w:pPr>
    </w:p>
    <w:p w14:paraId="5C384596"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14:paraId="75D27391" w14:textId="77777777" w:rsidR="00671786" w:rsidRDefault="00671786">
      <w:pPr>
        <w:ind w:left="142" w:firstLine="425"/>
        <w:rPr>
          <w:rFonts w:ascii="Proxima Nova" w:hAnsi="Proxima Nova"/>
        </w:rPr>
      </w:pPr>
    </w:p>
    <w:p w14:paraId="25A866FB"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488374D7" w14:textId="77777777" w:rsidR="00671786" w:rsidRDefault="00671786">
      <w:bookmarkStart w:id="91" w:name="_Toc471053373"/>
      <w:bookmarkStart w:id="92" w:name="_Toc471053621"/>
      <w:bookmarkStart w:id="93" w:name="_Toc471053718"/>
      <w:bookmarkEnd w:id="91"/>
      <w:bookmarkEnd w:id="92"/>
      <w:bookmarkEnd w:id="93"/>
    </w:p>
    <w:p w14:paraId="762624C8" w14:textId="77777777" w:rsidR="00671786" w:rsidRDefault="006E6C85" w:rsidP="008A60C6">
      <w:pPr>
        <w:pStyle w:val="Ttulo2"/>
        <w:ind w:left="142"/>
      </w:pPr>
      <w:bookmarkStart w:id="94" w:name="_Toc471053808"/>
      <w:bookmarkStart w:id="95" w:name="_Toc471136427"/>
      <w:bookmarkStart w:id="96" w:name="_Toc471151055"/>
      <w:bookmarkStart w:id="97" w:name="_Toc471213249"/>
      <w:bookmarkStart w:id="98" w:name="_Toc471224889"/>
      <w:bookmarkStart w:id="99" w:name="_Toc471224993"/>
      <w:bookmarkStart w:id="100" w:name="_Toc471225026"/>
      <w:bookmarkStart w:id="101" w:name="_Toc471225081"/>
      <w:bookmarkStart w:id="102" w:name="_Toc471225112"/>
      <w:bookmarkStart w:id="103" w:name="_Toc471826472"/>
      <w:bookmarkEnd w:id="94"/>
      <w:bookmarkEnd w:id="95"/>
      <w:bookmarkEnd w:id="96"/>
      <w:bookmarkEnd w:id="97"/>
      <w:bookmarkEnd w:id="98"/>
      <w:bookmarkEnd w:id="99"/>
      <w:bookmarkEnd w:id="100"/>
      <w:bookmarkEnd w:id="101"/>
      <w:bookmarkEnd w:id="102"/>
      <w:r>
        <w:t>Tipos de algoritmos</w:t>
      </w:r>
      <w:bookmarkEnd w:id="103"/>
    </w:p>
    <w:p w14:paraId="305E1434" w14:textId="77777777" w:rsidR="00671786" w:rsidRDefault="00671786">
      <w:pPr>
        <w:rPr>
          <w:rFonts w:ascii="Proxima Nova" w:hAnsi="Proxima Nova"/>
        </w:rPr>
      </w:pPr>
      <w:bookmarkStart w:id="104" w:name="_Toc471053375"/>
      <w:bookmarkStart w:id="105" w:name="_Toc471053623"/>
      <w:bookmarkStart w:id="106" w:name="_Toc471053720"/>
      <w:bookmarkStart w:id="107" w:name="_Toc471053376"/>
      <w:bookmarkStart w:id="108" w:name="_Toc471053624"/>
      <w:bookmarkStart w:id="109" w:name="_Toc471053721"/>
      <w:bookmarkStart w:id="110" w:name="_Toc471053377"/>
      <w:bookmarkStart w:id="111" w:name="_Toc471053625"/>
      <w:bookmarkStart w:id="112" w:name="_Toc471053722"/>
      <w:bookmarkStart w:id="113" w:name="fig01"/>
      <w:bookmarkStart w:id="114" w:name="_Toc471053378"/>
      <w:bookmarkStart w:id="115" w:name="_Toc471053626"/>
      <w:bookmarkStart w:id="116" w:name="_Toc471053723"/>
      <w:bookmarkStart w:id="117" w:name="_Toc471053379"/>
      <w:bookmarkStart w:id="118" w:name="_Toc471053627"/>
      <w:bookmarkStart w:id="119" w:name="_Toc471053724"/>
      <w:bookmarkStart w:id="120" w:name="_Toc471053380"/>
      <w:bookmarkStart w:id="121" w:name="_Toc471053628"/>
      <w:bookmarkStart w:id="122" w:name="_Toc471053725"/>
      <w:bookmarkStart w:id="123" w:name="_Toc471053381"/>
      <w:bookmarkStart w:id="124" w:name="_Toc471053629"/>
      <w:bookmarkStart w:id="125" w:name="_Toc471053726"/>
      <w:bookmarkStart w:id="126" w:name="_Toc471053382"/>
      <w:bookmarkStart w:id="127" w:name="_Toc471053630"/>
      <w:bookmarkStart w:id="128" w:name="_Toc471053727"/>
      <w:bookmarkStart w:id="129" w:name="_Toc471053383"/>
      <w:bookmarkStart w:id="130" w:name="_Toc471053631"/>
      <w:bookmarkStart w:id="131" w:name="_Toc471053728"/>
      <w:bookmarkStart w:id="132" w:name="_Toc471053384"/>
      <w:bookmarkStart w:id="133" w:name="_Toc471053632"/>
      <w:bookmarkStart w:id="134" w:name="_Toc471053729"/>
      <w:bookmarkStart w:id="135" w:name="_Toc471053385"/>
      <w:bookmarkStart w:id="136" w:name="_Toc471053633"/>
      <w:bookmarkStart w:id="137" w:name="_Toc471053730"/>
      <w:bookmarkStart w:id="138" w:name="_Toc471053386"/>
      <w:bookmarkStart w:id="139" w:name="_Toc471053634"/>
      <w:bookmarkStart w:id="140" w:name="_Toc471053731"/>
      <w:bookmarkStart w:id="141" w:name="_Toc471053387"/>
      <w:bookmarkStart w:id="142" w:name="_Toc471053635"/>
      <w:bookmarkStart w:id="143" w:name="_Toc471053732"/>
      <w:bookmarkStart w:id="144" w:name="_Toc471053388"/>
      <w:bookmarkStart w:id="145" w:name="_Toc471053636"/>
      <w:bookmarkStart w:id="146" w:name="_Toc471053733"/>
      <w:bookmarkStart w:id="147" w:name="_Toc471053389"/>
      <w:bookmarkStart w:id="148" w:name="_Toc471053637"/>
      <w:bookmarkStart w:id="149" w:name="_Toc471053734"/>
      <w:bookmarkStart w:id="150" w:name="_Toc471053390"/>
      <w:bookmarkStart w:id="151" w:name="_Toc471053638"/>
      <w:bookmarkStart w:id="152" w:name="_Toc471053735"/>
      <w:bookmarkStart w:id="153" w:name="_Toc471053391"/>
      <w:bookmarkStart w:id="154" w:name="_Toc471053639"/>
      <w:bookmarkStart w:id="155" w:name="_Toc471053736"/>
      <w:bookmarkStart w:id="156" w:name="_Toc471053392"/>
      <w:bookmarkStart w:id="157" w:name="_Toc471053640"/>
      <w:bookmarkStart w:id="158" w:name="_Toc471053737"/>
      <w:bookmarkStart w:id="159" w:name="_Toc471053393"/>
      <w:bookmarkStart w:id="160" w:name="_Toc471053641"/>
      <w:bookmarkStart w:id="161" w:name="_Toc471053738"/>
      <w:bookmarkStart w:id="162" w:name="_Toc471053642"/>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2439D8FF"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5A467AC3" w14:textId="77777777" w:rsidR="00B1068C" w:rsidRDefault="00B1068C">
      <w:pPr>
        <w:ind w:left="142"/>
        <w:rPr>
          <w:rFonts w:ascii="Proxima Nova" w:hAnsi="Proxima Nova"/>
        </w:rPr>
      </w:pPr>
    </w:p>
    <w:p w14:paraId="5CE079A8" w14:textId="77777777" w:rsidR="00671786" w:rsidRDefault="00416A47">
      <w:pPr>
        <w:pStyle w:val="Ttulo3"/>
        <w:rPr>
          <w:i/>
        </w:rPr>
      </w:pPr>
      <w:bookmarkStart w:id="163" w:name="_Toc471826473"/>
      <w:r w:rsidRPr="00416A47">
        <w:t>Algoritmos basados en contenido</w:t>
      </w:r>
      <w:bookmarkEnd w:id="163"/>
    </w:p>
    <w:p w14:paraId="2AA814AC" w14:textId="77777777" w:rsidR="009D3CA4" w:rsidRDefault="009D3CA4" w:rsidP="00B40529">
      <w:pPr>
        <w:rPr>
          <w:rFonts w:ascii="NimbusRomNo9L-Regu" w:hAnsi="NimbusRomNo9L-Regu" w:cs="NimbusRomNo9L-Regu"/>
          <w:sz w:val="20"/>
          <w:szCs w:val="20"/>
        </w:rPr>
      </w:pPr>
    </w:p>
    <w:p w14:paraId="0D2DE0E1" w14:textId="0CCB8D6A"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FC5C71">
        <w:rPr>
          <w:rFonts w:ascii="Proxima Nova" w:hAnsi="Proxima Nova"/>
        </w:rPr>
        <w:fldChar w:fldCharType="begin"/>
      </w:r>
      <w:r w:rsidR="000C3F29">
        <w:rPr>
          <w:rFonts w:ascii="Proxima Nova" w:hAnsi="Proxima Nova"/>
        </w:rPr>
        <w:instrText xml:space="preserve"> REF _Ref471825334 \r \h </w:instrText>
      </w:r>
      <w:r w:rsidR="00FC5C71">
        <w:rPr>
          <w:rFonts w:ascii="Proxima Nova" w:hAnsi="Proxima Nova"/>
        </w:rPr>
      </w:r>
      <w:r w:rsidR="00FC5C71">
        <w:rPr>
          <w:rFonts w:ascii="Proxima Nova" w:hAnsi="Proxima Nova"/>
        </w:rPr>
        <w:fldChar w:fldCharType="separate"/>
      </w:r>
      <w:r w:rsidR="00A8069E">
        <w:rPr>
          <w:rFonts w:ascii="Proxima Nova" w:hAnsi="Proxima Nova"/>
        </w:rPr>
        <w:t>[6]</w:t>
      </w:r>
      <w:r w:rsidR="00FC5C71">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14:paraId="3418DBC6" w14:textId="77777777"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14:paraId="38B41212" w14:textId="77777777" w:rsidR="00C56C09" w:rsidRDefault="00C56C09" w:rsidP="00B749D4">
      <w:pPr>
        <w:ind w:left="142"/>
        <w:rPr>
          <w:rFonts w:ascii="Proxima Nova" w:hAnsi="Proxima Nova"/>
        </w:rPr>
      </w:pPr>
    </w:p>
    <w:p w14:paraId="6F261FE4" w14:textId="77777777" w:rsidR="00071389" w:rsidRDefault="00071389" w:rsidP="00B40529">
      <w:pPr>
        <w:pStyle w:val="Ttulo3"/>
      </w:pPr>
      <w:bookmarkStart w:id="164" w:name="_Toc471826474"/>
      <w:bookmarkStart w:id="165" w:name="_Ref472266341"/>
      <w:bookmarkStart w:id="166" w:name="_Ref472266542"/>
      <w:r w:rsidRPr="004761BC">
        <w:t xml:space="preserve">Algoritmos basados en </w:t>
      </w:r>
      <w:r>
        <w:t>filtrado colaborativo</w:t>
      </w:r>
      <w:bookmarkEnd w:id="164"/>
      <w:bookmarkEnd w:id="165"/>
      <w:bookmarkEnd w:id="166"/>
    </w:p>
    <w:p w14:paraId="24A2687D" w14:textId="77777777" w:rsidR="00671786" w:rsidRDefault="00671786"/>
    <w:p w14:paraId="058F443A"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64391D1D" w14:textId="77777777" w:rsidR="00671786" w:rsidRDefault="00671786">
      <w:pPr>
        <w:ind w:left="142"/>
      </w:pPr>
    </w:p>
    <w:p w14:paraId="7E1EDCA4"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01036A21" w14:textId="77777777" w:rsidR="00671786" w:rsidRDefault="00671786">
      <w:pPr>
        <w:rPr>
          <w:rFonts w:ascii="Proxima Nova" w:hAnsi="Proxima Nova"/>
        </w:rPr>
      </w:pPr>
    </w:p>
    <w:p w14:paraId="7B0B32DA"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14:paraId="77AABE3E" w14:textId="77777777" w:rsidR="00B87F8E" w:rsidRDefault="00B87F8E">
      <w:pPr>
        <w:ind w:left="142"/>
        <w:rPr>
          <w:rFonts w:ascii="Proxima Nova" w:hAnsi="Proxima Nova"/>
          <w:b/>
          <w:i/>
        </w:rPr>
      </w:pPr>
    </w:p>
    <w:p w14:paraId="6C514F3A"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065943E8" w14:textId="77777777" w:rsidR="00B87F8E" w:rsidRPr="00B87F8E" w:rsidRDefault="00B87F8E" w:rsidP="007D6353">
      <w:pPr>
        <w:ind w:left="142"/>
        <w:rPr>
          <w:rFonts w:ascii="Proxima Nova" w:hAnsi="Proxima Nova"/>
          <w:b/>
          <w:i/>
          <w:lang w:val="es-ES_tradnl"/>
        </w:rPr>
      </w:pPr>
    </w:p>
    <w:p w14:paraId="298EDB0C" w14:textId="77777777" w:rsidR="00671786" w:rsidRDefault="00671786">
      <w:pPr>
        <w:ind w:left="142"/>
        <w:jc w:val="center"/>
        <w:rPr>
          <w:rFonts w:ascii="Proxima Nova" w:hAnsi="Proxima Nova"/>
          <w:lang w:val="es-ES_tradnl"/>
        </w:rPr>
      </w:pPr>
      <w:r>
        <w:rPr>
          <w:rFonts w:ascii="Proxima Nova" w:hAnsi="Proxima Nova"/>
          <w:noProof/>
          <w:lang w:val="es-ES_tradnl" w:eastAsia="es-ES_tradnl"/>
        </w:rPr>
        <w:drawing>
          <wp:inline distT="0" distB="0" distL="0" distR="0" wp14:anchorId="5456AC70" wp14:editId="1C2221D3">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687624F0" w14:textId="77777777" w:rsidR="00671786" w:rsidRDefault="00671786">
      <w:pPr>
        <w:ind w:left="142"/>
        <w:jc w:val="center"/>
        <w:rPr>
          <w:rFonts w:ascii="Proxima Nova" w:hAnsi="Proxima Nova"/>
        </w:rPr>
      </w:pPr>
    </w:p>
    <w:p w14:paraId="1773F344"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14:paraId="564836A4" w14:textId="77777777" w:rsidR="00B87F8E" w:rsidRDefault="00B87F8E">
      <w:pPr>
        <w:ind w:left="142"/>
        <w:rPr>
          <w:rFonts w:ascii="Proxima Nova" w:hAnsi="Proxima Nova"/>
          <w:b/>
          <w:i/>
        </w:rPr>
      </w:pPr>
    </w:p>
    <w:p w14:paraId="2B652199"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61C6B343" w14:textId="77777777" w:rsidR="00671786" w:rsidRDefault="00671786">
      <w:pPr>
        <w:ind w:left="142" w:firstLine="284"/>
      </w:pPr>
    </w:p>
    <w:p w14:paraId="1ED7F286" w14:textId="77777777" w:rsidR="00671786" w:rsidRDefault="00671786">
      <w:pPr>
        <w:ind w:left="142" w:firstLine="284"/>
        <w:jc w:val="center"/>
      </w:pPr>
      <w:r>
        <w:rPr>
          <w:noProof/>
          <w:lang w:val="es-ES_tradnl" w:eastAsia="es-ES_tradnl"/>
        </w:rPr>
        <w:drawing>
          <wp:inline distT="0" distB="0" distL="0" distR="0" wp14:anchorId="64786D06" wp14:editId="7AFB630E">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5D7FC8B5" w14:textId="77777777" w:rsidR="00671786" w:rsidRDefault="00671786">
      <w:pPr>
        <w:ind w:left="142" w:firstLine="284"/>
      </w:pPr>
    </w:p>
    <w:p w14:paraId="0A43B348" w14:textId="77777777" w:rsidR="00671786" w:rsidRDefault="00671786">
      <w:pPr>
        <w:ind w:left="142" w:firstLine="284"/>
      </w:pPr>
    </w:p>
    <w:p w14:paraId="6241775E" w14:textId="3891EBBD" w:rsidR="00671786" w:rsidRDefault="00416A47">
      <w:pPr>
        <w:ind w:left="142" w:firstLine="425"/>
      </w:pPr>
      <w:r w:rsidRPr="00416A47">
        <w:t>Los algoritmos KNN requieren de un vecindario para realizar el cálculo de ratings</w:t>
      </w:r>
      <w:r w:rsidR="000C3F29">
        <w:t xml:space="preserve"> </w:t>
      </w:r>
      <w:r w:rsidR="00FC5C71">
        <w:fldChar w:fldCharType="begin"/>
      </w:r>
      <w:r w:rsidR="000C3F29">
        <w:instrText xml:space="preserve"> REF _Ref471825373 \r \h </w:instrText>
      </w:r>
      <w:r w:rsidR="00FC5C71">
        <w:fldChar w:fldCharType="separate"/>
      </w:r>
      <w:r w:rsidR="00A8069E">
        <w:t>[7]</w:t>
      </w:r>
      <w:r w:rsidR="00FC5C71">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048D436B" w14:textId="77777777" w:rsidR="00671786" w:rsidRDefault="00671786">
      <w:pPr>
        <w:ind w:left="142" w:firstLine="284"/>
      </w:pPr>
    </w:p>
    <w:p w14:paraId="3A60136C"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12D5EEE1" w14:textId="77777777" w:rsidR="00671786" w:rsidRDefault="00671786">
      <w:pPr>
        <w:ind w:left="142" w:firstLine="284"/>
        <w:rPr>
          <w:rFonts w:ascii="Proxima Nova" w:hAnsi="Proxima Nova"/>
          <w:color w:val="000000"/>
          <w:lang w:val="es-ES_tradnl" w:eastAsia="es-ES_tradnl"/>
        </w:rPr>
      </w:pPr>
    </w:p>
    <w:p w14:paraId="3439DCA5" w14:textId="298B5B6D"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D2748B" w14:textId="77777777" w:rsidR="00671786" w:rsidRDefault="00671786">
      <w:pPr>
        <w:pStyle w:val="Prrafodelista"/>
        <w:ind w:left="1146"/>
        <w:rPr>
          <w:rFonts w:ascii="Proxima Nova" w:hAnsi="Proxima Nova"/>
          <w:b/>
          <w:color w:val="000000"/>
          <w:lang w:val="es-ES_tradnl" w:eastAsia="es-ES_tradnl"/>
        </w:rPr>
      </w:pPr>
    </w:p>
    <w:p w14:paraId="66CDC0BA"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19141529" wp14:editId="327C902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7E677D4D" w14:textId="77777777" w:rsidR="00AB41AC" w:rsidRDefault="00AB41AC" w:rsidP="00AB41AC">
      <w:pPr>
        <w:pStyle w:val="Prrafodelista"/>
        <w:ind w:left="1146"/>
        <w:jc w:val="center"/>
        <w:rPr>
          <w:rFonts w:ascii="Proxima Nova" w:hAnsi="Proxima Nova"/>
          <w:b/>
          <w:color w:val="000000"/>
          <w:lang w:val="es-ES_tradnl" w:eastAsia="es-ES_tradnl"/>
        </w:rPr>
      </w:pPr>
    </w:p>
    <w:p w14:paraId="633EFC17"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259E7C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4E1DACF0"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6FB2DBDE" wp14:editId="3BA9BA3A">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63803F64"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4A0CC5C1"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670B6290"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3AD12C45" w14:textId="77777777" w:rsidR="00671786" w:rsidRDefault="00671786">
      <w:pPr>
        <w:pStyle w:val="Prrafodelista"/>
        <w:ind w:left="1146"/>
        <w:rPr>
          <w:rFonts w:ascii="Proxima Nova" w:hAnsi="Proxima Nova"/>
          <w:b/>
          <w:color w:val="000000"/>
          <w:lang w:val="es-ES_tradnl" w:eastAsia="es-ES_tradnl"/>
        </w:rPr>
      </w:pPr>
    </w:p>
    <w:p w14:paraId="059C1382"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4FA51DCB" w14:textId="77777777" w:rsidR="00671786" w:rsidRDefault="00671786">
      <w:pPr>
        <w:rPr>
          <w:rFonts w:ascii="Proxima Nova" w:hAnsi="Proxima Nova"/>
          <w:b/>
          <w:color w:val="000000"/>
          <w:lang w:val="es-ES_tradnl" w:eastAsia="es-ES_tradnl"/>
        </w:rPr>
      </w:pPr>
    </w:p>
    <w:p w14:paraId="0C74DE19"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795A102B" wp14:editId="0F2B3E4E">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7A792764" w14:textId="77777777" w:rsidR="00AB41AC" w:rsidRDefault="00AB41AC" w:rsidP="00AB41AC">
      <w:pPr>
        <w:ind w:left="786"/>
        <w:jc w:val="center"/>
        <w:rPr>
          <w:rFonts w:ascii="Proxima Nova" w:hAnsi="Proxima Nova"/>
          <w:b/>
          <w:color w:val="000000"/>
          <w:lang w:val="es-ES_tradnl" w:eastAsia="es-ES_tradnl"/>
        </w:rPr>
      </w:pPr>
    </w:p>
    <w:p w14:paraId="14E91E04"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4E314E80" w14:textId="77777777" w:rsidR="00AB41AC" w:rsidRDefault="00AB41AC" w:rsidP="00AB41AC">
      <w:pPr>
        <w:ind w:left="1134" w:firstLine="284"/>
        <w:jc w:val="left"/>
        <w:rPr>
          <w:rFonts w:ascii="Proxima Nova" w:hAnsi="Proxima Nova"/>
          <w:color w:val="000000"/>
          <w:lang w:val="es-ES_tradnl" w:eastAsia="es-ES_tradnl"/>
        </w:rPr>
      </w:pPr>
    </w:p>
    <w:p w14:paraId="549D768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0901F368" wp14:editId="2AE391AF">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37D97782" w14:textId="77777777" w:rsidR="00AB41AC" w:rsidRDefault="00AB41AC" w:rsidP="00AB41AC">
      <w:pPr>
        <w:ind w:left="786"/>
        <w:rPr>
          <w:rFonts w:ascii="Proxima Nova" w:hAnsi="Proxima Nova"/>
          <w:b/>
          <w:color w:val="000000"/>
          <w:lang w:val="es-ES_tradnl" w:eastAsia="es-ES_tradnl"/>
        </w:rPr>
      </w:pPr>
    </w:p>
    <w:p w14:paraId="2CCA74DE"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14:paraId="6DF23CCA" w14:textId="77777777" w:rsidR="00671786" w:rsidRDefault="00671786">
      <w:pPr>
        <w:rPr>
          <w:rFonts w:ascii="Proxima Nova" w:hAnsi="Proxima Nova"/>
          <w:b/>
          <w:color w:val="000000"/>
          <w:lang w:val="es-ES_tradnl" w:eastAsia="es-ES_tradnl"/>
        </w:rPr>
      </w:pPr>
    </w:p>
    <w:p w14:paraId="011310EA" w14:textId="77777777" w:rsidR="00671786" w:rsidRDefault="00671786">
      <w:pPr>
        <w:ind w:left="786"/>
        <w:jc w:val="center"/>
        <w:rPr>
          <w:rFonts w:ascii="Proxima Nova" w:hAnsi="Proxima Nova"/>
          <w:b/>
          <w:color w:val="000000"/>
          <w:lang w:val="es-ES_tradnl" w:eastAsia="es-ES_tradnl"/>
        </w:rPr>
      </w:pPr>
    </w:p>
    <w:p w14:paraId="537C9A7A" w14:textId="77777777"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6E3F205F" w14:textId="77777777" w:rsidR="00671786" w:rsidRDefault="00671786">
      <w:pPr>
        <w:rPr>
          <w:rFonts w:ascii="Proxima Nova" w:hAnsi="Proxima Nova"/>
          <w:b/>
          <w:color w:val="000000"/>
          <w:lang w:val="es-ES_tradnl" w:eastAsia="es-ES_tradnl"/>
        </w:rPr>
      </w:pPr>
    </w:p>
    <w:p w14:paraId="06C9D0F4" w14:textId="77777777" w:rsidR="00671786" w:rsidRDefault="00671786">
      <w:pPr>
        <w:rPr>
          <w:rFonts w:ascii="Proxima Nova" w:hAnsi="Proxima Nova"/>
          <w:b/>
          <w:color w:val="000000"/>
          <w:lang w:val="es-ES_tradnl" w:eastAsia="es-ES_tradnl"/>
        </w:rPr>
      </w:pPr>
    </w:p>
    <w:p w14:paraId="0761DE9C"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7758A330" wp14:editId="1E79669E">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50A5C277" w14:textId="77777777" w:rsidR="00671786" w:rsidRDefault="00671786">
      <w:pPr>
        <w:ind w:left="142" w:firstLine="284"/>
        <w:rPr>
          <w:rFonts w:ascii="Proxima Nova" w:hAnsi="Proxima Nova"/>
          <w:color w:val="000000"/>
          <w:lang w:val="es-ES_tradnl" w:eastAsia="es-ES_tradnl"/>
        </w:rPr>
      </w:pPr>
    </w:p>
    <w:p w14:paraId="02222720" w14:textId="77777777" w:rsidR="00671786" w:rsidRDefault="00671786">
      <w:pPr>
        <w:ind w:left="142"/>
        <w:jc w:val="left"/>
        <w:rPr>
          <w:rFonts w:ascii="Proxima Nova" w:hAnsi="Proxima Nova"/>
          <w:color w:val="000000"/>
          <w:lang w:val="es-ES_tradnl" w:eastAsia="es-ES_tradnl"/>
        </w:rPr>
      </w:pPr>
    </w:p>
    <w:p w14:paraId="7343AC92" w14:textId="77777777" w:rsidR="008F228A" w:rsidRDefault="00416A47">
      <w:pPr>
        <w:ind w:left="142"/>
        <w:rPr>
          <w:rFonts w:ascii="Proxima Nova" w:hAnsi="Proxima Nova"/>
          <w:b/>
          <w:i/>
        </w:rPr>
      </w:pPr>
      <w:r w:rsidRPr="00416A47">
        <w:rPr>
          <w:rFonts w:ascii="Proxima Nova" w:hAnsi="Proxima Nova"/>
          <w:b/>
          <w:i/>
        </w:rPr>
        <w:t>Factorización de matrices</w:t>
      </w:r>
    </w:p>
    <w:p w14:paraId="064054DB" w14:textId="77777777" w:rsidR="00671786" w:rsidRDefault="00671786">
      <w:pPr>
        <w:rPr>
          <w:lang w:val="es-ES_tradnl"/>
        </w:rPr>
      </w:pPr>
    </w:p>
    <w:p w14:paraId="6D040AAE" w14:textId="0C5AA575" w:rsidR="00671786" w:rsidRDefault="001F706F">
      <w:pPr>
        <w:rPr>
          <w:lang w:val="es-ES_tradnl"/>
        </w:rPr>
      </w:pPr>
      <w:r>
        <w:rPr>
          <w:lang w:val="es-ES_tradnl"/>
        </w:rPr>
        <w:t>Existen otros métodos no estudiados en este trabajo</w:t>
      </w:r>
      <w:ins w:id="167" w:author="Alejandro Gil Hernán" w:date="2017-01-16T17:59:00Z">
        <w:r w:rsidR="00863148">
          <w:rPr>
            <w:lang w:val="es-ES_tradnl"/>
          </w:rPr>
          <w:t xml:space="preserve"> </w:t>
        </w:r>
        <w:r w:rsidR="00863148">
          <w:rPr>
            <w:lang w:val="es-ES_tradnl"/>
          </w:rPr>
          <w:fldChar w:fldCharType="begin"/>
        </w:r>
        <w:r w:rsidR="00863148">
          <w:rPr>
            <w:lang w:val="es-ES_tradnl"/>
          </w:rPr>
          <w:instrText xml:space="preserve"> REF _Ref472352916 \r \h </w:instrText>
        </w:r>
      </w:ins>
      <w:r w:rsidR="00863148">
        <w:rPr>
          <w:lang w:val="es-ES_tradnl"/>
        </w:rPr>
      </w:r>
      <w:r w:rsidR="00863148">
        <w:rPr>
          <w:lang w:val="es-ES_tradnl"/>
        </w:rPr>
        <w:fldChar w:fldCharType="separate"/>
      </w:r>
      <w:ins w:id="168" w:author="Alejandro Gil Hernán" w:date="2017-01-16T20:10:00Z">
        <w:r w:rsidR="00A8069E">
          <w:rPr>
            <w:lang w:val="es-ES_tradnl"/>
          </w:rPr>
          <w:t>[8]</w:t>
        </w:r>
      </w:ins>
      <w:ins w:id="169" w:author="Alejandro Gil Hernán" w:date="2017-01-16T17:59:00Z">
        <w:r w:rsidR="00863148">
          <w:rPr>
            <w:lang w:val="es-ES_tradnl"/>
          </w:rPr>
          <w:fldChar w:fldCharType="end"/>
        </w:r>
      </w:ins>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xml:space="preserve">, dividiendo la matriz inicial en productos de diferentes </w:t>
      </w:r>
      <w:commentRangeStart w:id="170"/>
      <w:r>
        <w:rPr>
          <w:lang w:val="es-ES_tradnl"/>
        </w:rPr>
        <w:t>matrices</w:t>
      </w:r>
      <w:commentRangeEnd w:id="170"/>
      <w:r w:rsidR="004B26DC">
        <w:rPr>
          <w:rStyle w:val="Refdecomentario"/>
        </w:rPr>
        <w:commentReference w:id="170"/>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4F1AAD18" w14:textId="77777777" w:rsidR="00671786" w:rsidRDefault="00671786">
      <w:pPr>
        <w:rPr>
          <w:lang w:val="es-ES_tradnl"/>
        </w:rPr>
      </w:pPr>
    </w:p>
    <w:p w14:paraId="4D6F6389" w14:textId="77777777"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14:paraId="454A553D" w14:textId="77777777" w:rsidR="00671786" w:rsidRDefault="00671786" w:rsidP="000F1E94">
      <w:pPr>
        <w:jc w:val="left"/>
        <w:rPr>
          <w:rFonts w:ascii="Proxima Nova" w:hAnsi="Proxima Nova"/>
          <w:color w:val="000000"/>
          <w:lang w:val="es-ES_tradnl" w:eastAsia="es-ES_tradnl"/>
        </w:rPr>
      </w:pPr>
    </w:p>
    <w:p w14:paraId="4FB4D02A" w14:textId="77777777" w:rsidR="002E1F42" w:rsidRDefault="008F228A" w:rsidP="00E1464F">
      <w:pPr>
        <w:pStyle w:val="Ttulo3"/>
        <w:ind w:left="709" w:hanging="709"/>
      </w:pPr>
      <w:bookmarkStart w:id="171" w:name="_Toc471826475"/>
      <w:r>
        <w:lastRenderedPageBreak/>
        <w:t>Algoritmos generales</w:t>
      </w:r>
      <w:bookmarkEnd w:id="171"/>
    </w:p>
    <w:p w14:paraId="66A2AE47" w14:textId="77777777" w:rsidR="00671786" w:rsidRDefault="00671786"/>
    <w:p w14:paraId="0A04BD87" w14:textId="77777777"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14:paraId="72E78E73" w14:textId="77777777" w:rsidR="00671786" w:rsidRDefault="00671786"/>
    <w:p w14:paraId="3850CAA3" w14:textId="77777777" w:rsidR="00671786" w:rsidRDefault="00F52A13">
      <w:r>
        <w:rPr>
          <w:b/>
          <w:i/>
        </w:rPr>
        <w:t>Popularidad</w:t>
      </w:r>
    </w:p>
    <w:p w14:paraId="0E7AA89C" w14:textId="77777777" w:rsidR="00671786" w:rsidRDefault="00671786"/>
    <w:p w14:paraId="12A31089"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14BE2386" w14:textId="77777777" w:rsidR="00671786" w:rsidRDefault="00671786"/>
    <w:p w14:paraId="5D6597A8"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D77E8EA" w14:textId="77777777" w:rsidR="00671786" w:rsidRDefault="00671786"/>
    <w:p w14:paraId="1C2F2D88" w14:textId="77777777" w:rsidR="00671786" w:rsidRDefault="00F52A13">
      <w:pPr>
        <w:rPr>
          <w:i/>
        </w:rPr>
      </w:pPr>
      <w:r>
        <w:rPr>
          <w:b/>
          <w:i/>
        </w:rPr>
        <w:t>Random</w:t>
      </w:r>
    </w:p>
    <w:p w14:paraId="58F269AF" w14:textId="77777777" w:rsidR="00671786" w:rsidRDefault="00671786"/>
    <w:p w14:paraId="66CD5003"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6D838371" w14:textId="77777777" w:rsidR="000F1E94" w:rsidRPr="000E5BE8" w:rsidRDefault="000F1E94" w:rsidP="00345D0F">
      <w:pPr>
        <w:autoSpaceDE w:val="0"/>
        <w:autoSpaceDN w:val="0"/>
        <w:adjustRightInd w:val="0"/>
        <w:ind w:right="-33"/>
        <w:rPr>
          <w:rFonts w:ascii="cmr12" w:hAnsi="cmr12" w:cs="cmr12"/>
          <w:lang w:val="es-ES_tradnl"/>
        </w:rPr>
      </w:pPr>
    </w:p>
    <w:p w14:paraId="695665A8" w14:textId="77777777" w:rsidR="00020D19" w:rsidRDefault="00020D19" w:rsidP="009B1975">
      <w:pPr>
        <w:rPr>
          <w:lang w:val="es-ES_tradnl" w:eastAsia="es-ES_tradnl"/>
        </w:rPr>
      </w:pPr>
      <w:bookmarkStart w:id="172" w:name="_Toc141673841"/>
      <w:bookmarkStart w:id="173" w:name="_Toc141695056"/>
      <w:bookmarkStart w:id="174" w:name="_Toc141698101"/>
      <w:bookmarkStart w:id="175" w:name="_Toc141698280"/>
      <w:bookmarkStart w:id="176" w:name="_Toc141673842"/>
      <w:bookmarkStart w:id="177" w:name="_Toc141695057"/>
      <w:bookmarkStart w:id="178" w:name="_Toc141698102"/>
      <w:bookmarkStart w:id="179" w:name="_Toc141698281"/>
      <w:bookmarkStart w:id="180" w:name="_Toc141673843"/>
      <w:bookmarkStart w:id="181" w:name="_Toc141695058"/>
      <w:bookmarkStart w:id="182" w:name="_Toc141698103"/>
      <w:bookmarkStart w:id="183" w:name="_Toc141698282"/>
      <w:bookmarkStart w:id="184" w:name="_Toc141673855"/>
      <w:bookmarkEnd w:id="172"/>
      <w:bookmarkEnd w:id="173"/>
      <w:bookmarkEnd w:id="174"/>
      <w:bookmarkEnd w:id="175"/>
      <w:bookmarkEnd w:id="176"/>
      <w:bookmarkEnd w:id="177"/>
      <w:bookmarkEnd w:id="178"/>
      <w:bookmarkEnd w:id="179"/>
      <w:bookmarkEnd w:id="180"/>
      <w:bookmarkEnd w:id="181"/>
      <w:bookmarkEnd w:id="182"/>
      <w:bookmarkEnd w:id="183"/>
      <w:bookmarkEnd w:id="184"/>
    </w:p>
    <w:p w14:paraId="3286D58B" w14:textId="77777777" w:rsidR="00782C69" w:rsidRPr="00782C69" w:rsidRDefault="009B1975" w:rsidP="000F1E94">
      <w:pPr>
        <w:pStyle w:val="Ttulo2"/>
      </w:pPr>
      <w:bookmarkStart w:id="185" w:name="_Normalización_de_ratings"/>
      <w:bookmarkStart w:id="186" w:name="_Normalización_de_ratings_1"/>
      <w:bookmarkStart w:id="187" w:name="_Toc471826476"/>
      <w:bookmarkStart w:id="188" w:name="_Ref472266579"/>
      <w:bookmarkStart w:id="189" w:name="_Ref472266594"/>
      <w:bookmarkEnd w:id="185"/>
      <w:bookmarkEnd w:id="186"/>
      <w:r w:rsidRPr="000F1E94">
        <w:t>Normalización</w:t>
      </w:r>
      <w:r>
        <w:t xml:space="preserve"> de ratings</w:t>
      </w:r>
      <w:bookmarkEnd w:id="187"/>
      <w:bookmarkEnd w:id="188"/>
      <w:bookmarkEnd w:id="189"/>
    </w:p>
    <w:p w14:paraId="79BB0478" w14:textId="77777777" w:rsidR="00E3011D" w:rsidRPr="00E3011D" w:rsidRDefault="00E3011D" w:rsidP="00E3011D">
      <w:pPr>
        <w:jc w:val="left"/>
        <w:rPr>
          <w:lang w:val="es-ES_tradnl" w:eastAsia="es-ES_tradnl"/>
        </w:rPr>
      </w:pPr>
    </w:p>
    <w:p w14:paraId="16A75AAB" w14:textId="2AB03915"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FC5C71">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FC5C71">
        <w:rPr>
          <w:rFonts w:ascii="Proxima Nova" w:hAnsi="Proxima Nova"/>
          <w:color w:val="000000"/>
          <w:lang w:val="es-ES_tradnl" w:eastAsia="es-ES_tradnl"/>
        </w:rPr>
      </w:r>
      <w:r w:rsidR="00FC5C71">
        <w:rPr>
          <w:rFonts w:ascii="Proxima Nova" w:hAnsi="Proxima Nova"/>
          <w:color w:val="000000"/>
          <w:lang w:val="es-ES_tradnl" w:eastAsia="es-ES_tradnl"/>
        </w:rPr>
        <w:fldChar w:fldCharType="separate"/>
      </w:r>
      <w:r w:rsidR="00A8069E">
        <w:rPr>
          <w:rFonts w:ascii="Proxima Nova" w:hAnsi="Proxima Nova"/>
          <w:color w:val="000000"/>
          <w:lang w:val="es-ES_tradnl" w:eastAsia="es-ES_tradnl"/>
        </w:rPr>
        <w:t>[7]</w:t>
      </w:r>
      <w:r w:rsidR="00FC5C71">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D4E1B54" w14:textId="77777777" w:rsidR="00E3011D" w:rsidRPr="00E3011D" w:rsidRDefault="00E3011D" w:rsidP="00E3011D">
      <w:pPr>
        <w:jc w:val="left"/>
        <w:rPr>
          <w:lang w:val="es-ES_tradnl" w:eastAsia="es-ES_tradnl"/>
        </w:rPr>
      </w:pPr>
    </w:p>
    <w:p w14:paraId="287B2AC0"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1823DB4C" w14:textId="77777777" w:rsidR="005023BF" w:rsidRDefault="005023BF" w:rsidP="005023BF">
      <w:pPr>
        <w:jc w:val="center"/>
        <w:textAlignment w:val="baseline"/>
        <w:rPr>
          <w:rFonts w:ascii="Proxima Nova" w:hAnsi="Proxima Nova"/>
          <w:color w:val="FF0000"/>
          <w:lang w:val="es-ES_tradnl" w:eastAsia="es-ES_tradnl"/>
        </w:rPr>
      </w:pPr>
    </w:p>
    <w:p w14:paraId="32A0BA64"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lang w:val="es-ES_tradnl" w:eastAsia="es-ES_tradnl"/>
        </w:rPr>
        <w:drawing>
          <wp:inline distT="0" distB="0" distL="0" distR="0" wp14:anchorId="326290BE" wp14:editId="0A579E98">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1B689E" w14:textId="77777777" w:rsidR="009A477B" w:rsidRDefault="009A477B" w:rsidP="005023BF">
      <w:pPr>
        <w:jc w:val="center"/>
        <w:textAlignment w:val="baseline"/>
        <w:rPr>
          <w:rFonts w:ascii="Proxima Nova" w:hAnsi="Proxima Nova"/>
          <w:color w:val="FF0000"/>
          <w:lang w:val="es-ES_tradnl" w:eastAsia="es-ES_tradnl"/>
        </w:rPr>
      </w:pPr>
    </w:p>
    <w:p w14:paraId="45894A84"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3EFC90FB" w14:textId="77777777" w:rsidR="009A477B" w:rsidRPr="00E3011D" w:rsidRDefault="00E7147B" w:rsidP="00E7147B">
      <w:pPr>
        <w:spacing w:after="240"/>
        <w:jc w:val="center"/>
        <w:rPr>
          <w:lang w:val="es-ES_tradnl" w:eastAsia="es-ES_tradnl"/>
        </w:rPr>
      </w:pPr>
      <w:r>
        <w:rPr>
          <w:rFonts w:ascii="Proxima Nova" w:hAnsi="Proxima Nova"/>
          <w:noProof/>
          <w:color w:val="FF0000"/>
          <w:lang w:val="es-ES_tradnl" w:eastAsia="es-ES_tradnl"/>
        </w:rPr>
        <w:drawing>
          <wp:inline distT="0" distB="0" distL="0" distR="0" wp14:anchorId="5E6BF154" wp14:editId="6E1601A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7A52BDA7"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5342B30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14:paraId="40DA8A54"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14:paraId="1AF9853F" w14:textId="77777777" w:rsidR="00BF1D71" w:rsidRDefault="00BF1D71" w:rsidP="002666EF">
      <w:pPr>
        <w:ind w:left="851" w:firstLine="425"/>
        <w:rPr>
          <w:rFonts w:ascii="Proxima Nova" w:hAnsi="Proxima Nova"/>
          <w:color w:val="000000"/>
          <w:lang w:val="es-ES_tradnl" w:eastAsia="es-ES_tradnl"/>
        </w:rPr>
      </w:pPr>
    </w:p>
    <w:p w14:paraId="717975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5D49365B" wp14:editId="5CB73C2A">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5B984275" w14:textId="77777777" w:rsidR="00DE0934" w:rsidRDefault="00DE0934" w:rsidP="001901E7">
      <w:pPr>
        <w:ind w:left="851" w:firstLine="284"/>
        <w:rPr>
          <w:rFonts w:ascii="Proxima Nova" w:hAnsi="Proxima Nova"/>
          <w:color w:val="000000"/>
          <w:lang w:val="es-ES_tradnl" w:eastAsia="es-ES_tradnl"/>
        </w:rPr>
      </w:pPr>
    </w:p>
    <w:p w14:paraId="7B3A5C0A" w14:textId="77777777" w:rsidR="009A477B" w:rsidRPr="004174C8" w:rsidRDefault="009A477B" w:rsidP="009A477B">
      <w:pPr>
        <w:spacing w:after="240"/>
        <w:ind w:left="851" w:firstLine="283"/>
        <w:jc w:val="left"/>
        <w:rPr>
          <w:lang w:val="en-US" w:eastAsia="es-ES_tradnl"/>
        </w:rPr>
      </w:pPr>
      <w:r w:rsidRPr="004174C8">
        <w:rPr>
          <w:lang w:val="en-US" w:eastAsia="es-ES_tradnl"/>
        </w:rPr>
        <w:t>Para ítems:</w:t>
      </w:r>
    </w:p>
    <w:p w14:paraId="08E9EE29" w14:textId="77777777" w:rsidR="009A477B" w:rsidRDefault="00E7147B" w:rsidP="00DE0934">
      <w:pPr>
        <w:spacing w:after="240"/>
        <w:jc w:val="center"/>
        <w:rPr>
          <w:lang w:val="es-ES_tradnl" w:eastAsia="es-ES_tradnl"/>
        </w:rPr>
      </w:pPr>
      <w:r>
        <w:rPr>
          <w:noProof/>
          <w:lang w:val="es-ES_tradnl" w:eastAsia="es-ES_tradnl"/>
        </w:rPr>
        <w:drawing>
          <wp:inline distT="0" distB="0" distL="0" distR="0" wp14:anchorId="7C8C01CD" wp14:editId="222E20EB">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1625E8F" w14:textId="77777777" w:rsidR="009A477B" w:rsidRPr="00E3011D" w:rsidRDefault="009A477B" w:rsidP="00DE0934">
      <w:pPr>
        <w:spacing w:after="240"/>
        <w:jc w:val="center"/>
        <w:rPr>
          <w:lang w:val="es-ES_tradnl" w:eastAsia="es-ES_tradnl"/>
        </w:rPr>
      </w:pPr>
    </w:p>
    <w:p w14:paraId="05D24841" w14:textId="77777777" w:rsidR="00E3011D" w:rsidRDefault="00E3011D" w:rsidP="000F1E94">
      <w:pPr>
        <w:pStyle w:val="Ttulo2"/>
      </w:pPr>
      <w:bookmarkStart w:id="190" w:name="_Toc471826477"/>
      <w:r w:rsidRPr="000F1E94">
        <w:t>Selección</w:t>
      </w:r>
      <w:r w:rsidRPr="007C2D90">
        <w:t xml:space="preserve"> de vecinos</w:t>
      </w:r>
      <w:bookmarkEnd w:id="190"/>
    </w:p>
    <w:p w14:paraId="6F2A90D8" w14:textId="77777777" w:rsidR="00E3011D" w:rsidRPr="00E3011D" w:rsidRDefault="00E3011D" w:rsidP="00E3011D">
      <w:pPr>
        <w:jc w:val="left"/>
        <w:rPr>
          <w:lang w:val="es-ES_tradnl" w:eastAsia="es-ES_tradnl"/>
        </w:rPr>
      </w:pPr>
    </w:p>
    <w:p w14:paraId="4F03A741" w14:textId="741ABE32"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FC5C71">
        <w:fldChar w:fldCharType="begin"/>
      </w:r>
      <w:r w:rsidR="000C3F29">
        <w:instrText xml:space="preserve"> REF _Ref471825373 \r \h </w:instrText>
      </w:r>
      <w:r w:rsidR="00FC5C71">
        <w:fldChar w:fldCharType="separate"/>
      </w:r>
      <w:r w:rsidR="00A8069E">
        <w:t>[7]</w:t>
      </w:r>
      <w:r w:rsidR="00FC5C71">
        <w:fldChar w:fldCharType="end"/>
      </w:r>
      <w:r w:rsidRPr="00E3011D">
        <w:rPr>
          <w:rFonts w:ascii="Proxima Nova" w:hAnsi="Proxima Nova"/>
          <w:color w:val="000000"/>
          <w:lang w:val="es-ES_tradnl" w:eastAsia="es-ES_tradnl"/>
        </w:rPr>
        <w:t>. La selección de los vecinos se lleva a cabo en dos pasos:</w:t>
      </w:r>
    </w:p>
    <w:p w14:paraId="5A343AF5" w14:textId="77777777" w:rsidR="00BF1D71" w:rsidRPr="00E3011D" w:rsidRDefault="00BF1D71" w:rsidP="00E3011D">
      <w:pPr>
        <w:rPr>
          <w:lang w:val="es-ES_tradnl" w:eastAsia="es-ES_tradnl"/>
        </w:rPr>
      </w:pPr>
    </w:p>
    <w:p w14:paraId="20C6BABF"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02F700E4"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58E9D397" w14:textId="77777777" w:rsidR="00020D19" w:rsidRPr="00E3011D" w:rsidRDefault="00020D19" w:rsidP="00020D19">
      <w:pPr>
        <w:ind w:left="720"/>
        <w:textAlignment w:val="baseline"/>
        <w:rPr>
          <w:rFonts w:ascii="Proxima Nova" w:hAnsi="Proxima Nova"/>
          <w:color w:val="000000"/>
          <w:lang w:val="es-ES_tradnl" w:eastAsia="es-ES_tradnl"/>
        </w:rPr>
      </w:pPr>
    </w:p>
    <w:p w14:paraId="1D671A82" w14:textId="77777777" w:rsidR="00E3011D" w:rsidRPr="00E3011D" w:rsidRDefault="00E3011D" w:rsidP="00E3011D">
      <w:pPr>
        <w:jc w:val="left"/>
        <w:rPr>
          <w:lang w:val="es-ES_tradnl" w:eastAsia="es-ES_tradnl"/>
        </w:rPr>
      </w:pPr>
    </w:p>
    <w:p w14:paraId="17709EC2"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56872E6D" w14:textId="77777777" w:rsidR="00E3011D" w:rsidRPr="00E3011D" w:rsidRDefault="00E3011D" w:rsidP="00E3011D">
      <w:pPr>
        <w:jc w:val="left"/>
        <w:rPr>
          <w:lang w:val="es-ES_tradnl" w:eastAsia="es-ES_tradnl"/>
        </w:rPr>
      </w:pPr>
    </w:p>
    <w:p w14:paraId="1B0CDD0C"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5788D9D8" w14:textId="77777777" w:rsidR="0066166F" w:rsidRDefault="0066166F" w:rsidP="0066166F">
      <w:pPr>
        <w:textAlignment w:val="baseline"/>
        <w:rPr>
          <w:rFonts w:ascii="Proxima Nova" w:hAnsi="Proxima Nova"/>
          <w:color w:val="000000"/>
          <w:lang w:val="es-ES_tradnl" w:eastAsia="es-ES_tradnl"/>
        </w:rPr>
      </w:pPr>
    </w:p>
    <w:p w14:paraId="381A0E0F" w14:textId="77777777" w:rsidR="00F5572E" w:rsidRDefault="0066166F" w:rsidP="00F5572E">
      <w:pPr>
        <w:keepNext/>
        <w:jc w:val="center"/>
        <w:textAlignment w:val="baseline"/>
      </w:pPr>
      <w:r>
        <w:rPr>
          <w:rFonts w:ascii="Proxima Nova" w:hAnsi="Proxima Nova"/>
          <w:noProof/>
          <w:color w:val="000000"/>
          <w:lang w:val="es-ES_tradnl" w:eastAsia="es-ES_tradnl"/>
        </w:rPr>
        <w:lastRenderedPageBreak/>
        <w:drawing>
          <wp:inline distT="0" distB="0" distL="0" distR="0" wp14:anchorId="5EB18C32" wp14:editId="5C5C362D">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5A9A2014" w14:textId="63316F58" w:rsidR="00921EEE" w:rsidRPr="00445F05" w:rsidRDefault="00F5572E" w:rsidP="00F5572E">
      <w:pPr>
        <w:pStyle w:val="Descripcin"/>
        <w:rPr>
          <w:rFonts w:ascii="Proxima Nova" w:hAnsi="Proxima Nova"/>
          <w:color w:val="000000"/>
          <w:lang w:val="es-ES_tradnl" w:eastAsia="es-ES_tradnl"/>
        </w:rPr>
      </w:pPr>
      <w:bookmarkStart w:id="191" w:name="_Toc471825594"/>
      <w:r w:rsidRPr="00445F05">
        <w:t xml:space="preserve">Figura </w:t>
      </w:r>
      <w:fldSimple w:instr=" SEQ Figura \* ARABIC ">
        <w:r w:rsidR="00A8069E">
          <w:rPr>
            <w:noProof/>
          </w:rPr>
          <w:t>2</w:t>
        </w:r>
      </w:fldSimple>
      <w:r w:rsidRPr="00445F05">
        <w:t xml:space="preserve">. </w:t>
      </w:r>
      <w:commentRangeStart w:id="192"/>
      <w:commentRangeStart w:id="193"/>
      <w:commentRangeStart w:id="194"/>
      <w:r w:rsidRPr="00445F05">
        <w:rPr>
          <w:noProof/>
        </w:rPr>
        <w:t>Elección</w:t>
      </w:r>
      <w:commentRangeEnd w:id="192"/>
      <w:r w:rsidR="003B4DD0">
        <w:rPr>
          <w:rStyle w:val="Refdecomentario"/>
          <w:b w:val="0"/>
        </w:rPr>
        <w:commentReference w:id="192"/>
      </w:r>
      <w:commentRangeEnd w:id="193"/>
      <w:r w:rsidR="00863148">
        <w:rPr>
          <w:rStyle w:val="Refdecomentario"/>
          <w:b w:val="0"/>
        </w:rPr>
        <w:commentReference w:id="193"/>
      </w:r>
      <w:commentRangeEnd w:id="194"/>
      <w:r w:rsidR="00863148">
        <w:rPr>
          <w:rStyle w:val="Refdecomentario"/>
          <w:b w:val="0"/>
        </w:rPr>
        <w:commentReference w:id="194"/>
      </w:r>
      <w:r w:rsidRPr="00445F05">
        <w:rPr>
          <w:noProof/>
        </w:rPr>
        <w:t xml:space="preserve"> de vecinos</w:t>
      </w:r>
      <w:bookmarkEnd w:id="191"/>
    </w:p>
    <w:p w14:paraId="65CD75CE" w14:textId="77777777" w:rsidR="00E3011D" w:rsidRPr="00E3011D" w:rsidRDefault="00E3011D" w:rsidP="00E3011D">
      <w:pPr>
        <w:jc w:val="left"/>
        <w:rPr>
          <w:lang w:val="es-ES_tradnl" w:eastAsia="es-ES_tradnl"/>
        </w:rPr>
      </w:pPr>
    </w:p>
    <w:p w14:paraId="162D582C" w14:textId="77777777"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14:paraId="649C5EE2" w14:textId="77777777"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14:paraId="5DF0E834" w14:textId="77777777" w:rsidR="00E3011D" w:rsidRPr="00E3011D" w:rsidRDefault="00E3011D" w:rsidP="00E3011D">
      <w:pPr>
        <w:jc w:val="left"/>
        <w:rPr>
          <w:lang w:val="es-ES_tradnl" w:eastAsia="es-ES_tradnl"/>
        </w:rPr>
      </w:pPr>
    </w:p>
    <w:p w14:paraId="7E090680" w14:textId="77777777"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3B4B671E" w14:textId="77777777"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14:paraId="56BFC53C" w14:textId="77777777" w:rsidR="00DA7E6D" w:rsidRPr="00DA7E6D" w:rsidRDefault="00DA7E6D" w:rsidP="00DA7E6D">
      <w:pPr>
        <w:ind w:left="709" w:firstLine="425"/>
        <w:rPr>
          <w:rFonts w:ascii="Proxima Nova" w:hAnsi="Proxima Nova"/>
          <w:color w:val="000000"/>
          <w:lang w:val="es-ES_tradnl" w:eastAsia="es-ES_tradnl"/>
        </w:rPr>
      </w:pPr>
    </w:p>
    <w:p w14:paraId="15FE78C0" w14:textId="77777777" w:rsidR="00DA7E6D" w:rsidRDefault="00DA7E6D" w:rsidP="00DA7E6D">
      <w:pPr>
        <w:pStyle w:val="Ttulo2"/>
      </w:pPr>
      <w:bookmarkStart w:id="195" w:name="_Toc471826478"/>
      <w:r w:rsidRPr="000F1E94">
        <w:t>Comparación</w:t>
      </w:r>
      <w:r w:rsidRPr="002E1F42">
        <w:t xml:space="preserve"> e</w:t>
      </w:r>
      <w:r>
        <w:t>ntre User KNN e Item KNN</w:t>
      </w:r>
      <w:bookmarkEnd w:id="195"/>
    </w:p>
    <w:p w14:paraId="5E6B0B15" w14:textId="77777777" w:rsidR="00DA7E6D" w:rsidRPr="00074D79" w:rsidRDefault="00DA7E6D" w:rsidP="00DA7E6D">
      <w:pPr>
        <w:jc w:val="left"/>
        <w:rPr>
          <w:lang w:val="es-ES_tradnl" w:eastAsia="es-ES_tradnl"/>
        </w:rPr>
      </w:pPr>
    </w:p>
    <w:p w14:paraId="4B94FA59"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2D54FA61" w14:textId="77777777" w:rsidR="00DA7E6D" w:rsidRDefault="00DA7E6D" w:rsidP="00DA7E6D">
      <w:pPr>
        <w:rPr>
          <w:rFonts w:ascii="Proxima Nova" w:hAnsi="Proxima Nova"/>
          <w:color w:val="000000"/>
          <w:lang w:val="es-ES_tradnl" w:eastAsia="es-ES_tradnl"/>
        </w:rPr>
      </w:pPr>
    </w:p>
    <w:p w14:paraId="3016311B"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5E66B8CA" w14:textId="77777777" w:rsidR="00802651" w:rsidRDefault="00802651" w:rsidP="00DA7E6D">
      <w:pPr>
        <w:rPr>
          <w:lang w:val="es-ES_tradnl" w:eastAsia="es-ES_tradnl"/>
        </w:rPr>
      </w:pPr>
    </w:p>
    <w:p w14:paraId="25CC1160" w14:textId="77777777" w:rsidR="00DA7E6D" w:rsidRPr="00074D79" w:rsidRDefault="00DA7E6D" w:rsidP="00DA7E6D">
      <w:pPr>
        <w:rPr>
          <w:lang w:val="es-ES_tradnl" w:eastAsia="es-ES_tradnl"/>
        </w:rPr>
      </w:pPr>
    </w:p>
    <w:p w14:paraId="20C34A3F"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7F041977" w14:textId="77777777" w:rsidR="00DA7E6D" w:rsidRDefault="00DA7E6D" w:rsidP="00DA7E6D">
      <w:pPr>
        <w:rPr>
          <w:rFonts w:ascii="Proxima Nova" w:hAnsi="Proxima Nova"/>
          <w:color w:val="000000"/>
          <w:lang w:val="es-ES_tradnl" w:eastAsia="es-ES_tradnl"/>
        </w:rPr>
      </w:pPr>
    </w:p>
    <w:p w14:paraId="5B51EE7A"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7136AF16" w14:textId="77777777" w:rsidR="00DA7E6D" w:rsidRPr="001C1EAB" w:rsidRDefault="00DA7E6D" w:rsidP="00DA7E6D">
      <w:pPr>
        <w:rPr>
          <w:rFonts w:ascii="Proxima Nova" w:hAnsi="Proxima Nova"/>
          <w:color w:val="000000"/>
          <w:lang w:val="es-ES_tradnl" w:eastAsia="es-ES_tradnl"/>
        </w:rPr>
      </w:pPr>
    </w:p>
    <w:p w14:paraId="59E7C6FE"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14:paraId="2BC9DC9C" w14:textId="77777777" w:rsidR="00DA7E6D" w:rsidRPr="00074D79" w:rsidRDefault="00DA7E6D" w:rsidP="00DA7E6D">
      <w:pPr>
        <w:jc w:val="left"/>
        <w:rPr>
          <w:lang w:val="es-ES_tradnl" w:eastAsia="es-ES_tradnl"/>
        </w:rPr>
      </w:pPr>
    </w:p>
    <w:p w14:paraId="7A211A72"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63007615" w14:textId="77777777" w:rsidR="00802651" w:rsidRPr="00802651" w:rsidRDefault="00802651" w:rsidP="00802651">
      <w:pPr>
        <w:ind w:firstLine="426"/>
        <w:rPr>
          <w:rFonts w:ascii="Proxima Nova" w:hAnsi="Proxima Nova"/>
          <w:color w:val="000000"/>
          <w:lang w:val="es-ES_tradnl" w:eastAsia="es-ES_tradnl"/>
        </w:rPr>
      </w:pPr>
    </w:p>
    <w:p w14:paraId="23BEE869" w14:textId="77777777" w:rsidR="00DA7E6D" w:rsidRPr="00074D79" w:rsidRDefault="00DA7E6D" w:rsidP="00DA7E6D">
      <w:pPr>
        <w:jc w:val="left"/>
        <w:rPr>
          <w:lang w:val="es-ES_tradnl" w:eastAsia="es-ES_tradnl"/>
        </w:rPr>
      </w:pPr>
    </w:p>
    <w:p w14:paraId="6DE6C362"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48E26C21" w14:textId="77777777" w:rsidR="00DA7E6D" w:rsidRDefault="00DA7E6D" w:rsidP="00DA7E6D">
      <w:pPr>
        <w:rPr>
          <w:rFonts w:ascii="Proxima Nova" w:hAnsi="Proxima Nova"/>
          <w:color w:val="000000"/>
          <w:lang w:val="es-ES_tradnl" w:eastAsia="es-ES_tradnl"/>
        </w:rPr>
      </w:pPr>
    </w:p>
    <w:p w14:paraId="315B0CA0"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D00196A"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7DBAF54" w14:textId="77777777" w:rsidR="00DA7E6D" w:rsidRPr="00074D79" w:rsidRDefault="00DA7E6D" w:rsidP="00DA7E6D">
      <w:pPr>
        <w:ind w:firstLine="426"/>
        <w:rPr>
          <w:lang w:val="es-ES_tradnl" w:eastAsia="es-ES_tradnl"/>
        </w:rPr>
      </w:pPr>
    </w:p>
    <w:p w14:paraId="21E20FB8"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7881D663"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280A9E49" w14:textId="77777777" w:rsidR="00802651" w:rsidRDefault="00802651" w:rsidP="00802651">
      <w:pPr>
        <w:rPr>
          <w:rFonts w:ascii="Proxima Nova" w:hAnsi="Proxima Nova"/>
          <w:color w:val="000000"/>
          <w:lang w:val="es-ES_tradnl" w:eastAsia="es-ES_tradnl"/>
        </w:rPr>
      </w:pPr>
    </w:p>
    <w:p w14:paraId="3A6715FC" w14:textId="77777777" w:rsidR="00802651" w:rsidRDefault="00802651" w:rsidP="00802651">
      <w:pPr>
        <w:pStyle w:val="Ttulo2"/>
        <w:rPr>
          <w:lang w:val="es-ES_tradnl"/>
        </w:rPr>
      </w:pPr>
      <w:bookmarkStart w:id="196" w:name="_Toc471826479"/>
      <w:bookmarkStart w:id="197" w:name="_Ref472276799"/>
      <w:r>
        <w:rPr>
          <w:lang w:val="es-ES_tradnl"/>
        </w:rPr>
        <w:t>Métricas de evaluación</w:t>
      </w:r>
      <w:bookmarkEnd w:id="196"/>
      <w:bookmarkEnd w:id="197"/>
    </w:p>
    <w:p w14:paraId="1FC3389E" w14:textId="77777777" w:rsidR="00802651" w:rsidRDefault="00802651" w:rsidP="00802651">
      <w:pPr>
        <w:rPr>
          <w:lang w:val="es-ES_tradnl"/>
        </w:rPr>
      </w:pPr>
    </w:p>
    <w:p w14:paraId="1F5FD799"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w:t>
      </w:r>
      <w:del w:id="198" w:author="Alejandro Bellogín" w:date="2017-01-16T15:13:00Z">
        <w:r w:rsidR="00D46EDD" w:rsidDel="006268B0">
          <w:rPr>
            <w:lang w:val="es-ES_tradnl"/>
          </w:rPr>
          <w:delText>,</w:delText>
        </w:r>
      </w:del>
      <w:r w:rsidR="00D46EDD">
        <w:rPr>
          <w:lang w:val="es-ES_tradnl"/>
        </w:rPr>
        <w:t xml:space="preserve">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14:paraId="3ADEC606" w14:textId="77777777" w:rsidR="002D7B4C" w:rsidRDefault="002D7B4C" w:rsidP="00802651">
      <w:pPr>
        <w:rPr>
          <w:rFonts w:ascii="Symbol" w:hAnsi="Symbol"/>
          <w:lang w:val="es-ES_tradnl"/>
        </w:rPr>
      </w:pPr>
    </w:p>
    <w:p w14:paraId="0F5FABED"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58973849" wp14:editId="3C571D7D">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64534B1C" w14:textId="77777777" w:rsidR="002D7B4C" w:rsidRDefault="002D7B4C" w:rsidP="002D7B4C">
      <w:pPr>
        <w:jc w:val="center"/>
        <w:rPr>
          <w:rFonts w:ascii="Symbol" w:hAnsi="Symbol"/>
          <w:lang w:val="es-ES_tradnl"/>
        </w:rPr>
      </w:pPr>
    </w:p>
    <w:p w14:paraId="6A754ADC"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75131D7F" wp14:editId="795F9036">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30C5C406" w14:textId="77777777" w:rsidR="002D7B4C" w:rsidRDefault="002D7B4C" w:rsidP="002D7B4C">
      <w:pPr>
        <w:jc w:val="center"/>
        <w:rPr>
          <w:rFonts w:ascii="Symbol" w:hAnsi="Symbol"/>
          <w:lang w:val="es-ES_tradnl"/>
        </w:rPr>
      </w:pPr>
    </w:p>
    <w:p w14:paraId="2DFDD573" w14:textId="77777777" w:rsidR="002D7B4C" w:rsidRDefault="002D7B4C" w:rsidP="00802651">
      <w:pPr>
        <w:rPr>
          <w:rFonts w:ascii="Symbol" w:hAnsi="Symbol"/>
          <w:lang w:val="es-ES_tradnl"/>
        </w:rPr>
      </w:pPr>
    </w:p>
    <w:p w14:paraId="7DF26A40" w14:textId="77777777"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57E31268" w14:textId="77777777" w:rsidR="004F3990" w:rsidRDefault="004F3990" w:rsidP="00AE2743">
      <w:pPr>
        <w:ind w:firstLine="426"/>
        <w:rPr>
          <w:lang w:val="es-ES_tradnl"/>
        </w:rPr>
      </w:pPr>
    </w:p>
    <w:p w14:paraId="3D46150B" w14:textId="77777777" w:rsidR="004F3990" w:rsidRDefault="004F3990" w:rsidP="004F3990">
      <w:pPr>
        <w:keepNext/>
        <w:ind w:firstLine="426"/>
        <w:jc w:val="center"/>
      </w:pPr>
      <w:r>
        <w:rPr>
          <w:noProof/>
          <w:lang w:val="es-ES_tradnl" w:eastAsia="es-ES_tradnl"/>
        </w:rPr>
        <w:drawing>
          <wp:inline distT="0" distB="0" distL="0" distR="0" wp14:anchorId="622C6A37" wp14:editId="5CF3B0E5">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4A22B1A" w14:textId="52043A43" w:rsidR="004F3990" w:rsidRPr="00445F05" w:rsidRDefault="004F3990" w:rsidP="004F3990">
      <w:pPr>
        <w:pStyle w:val="Descripcin"/>
      </w:pPr>
      <w:bookmarkStart w:id="199" w:name="_Toc471825595"/>
      <w:r w:rsidRPr="00445F05">
        <w:t xml:space="preserve">Figura </w:t>
      </w:r>
      <w:fldSimple w:instr=" SEQ Figura \* ARABIC ">
        <w:r w:rsidR="00A8069E">
          <w:rPr>
            <w:noProof/>
          </w:rPr>
          <w:t>3</w:t>
        </w:r>
      </w:fldSimple>
      <w:r w:rsidRPr="00445F05">
        <w:t>. Conjunto intersección entre ítems recomendados y relevantes</w:t>
      </w:r>
      <w:bookmarkEnd w:id="199"/>
    </w:p>
    <w:p w14:paraId="1C5C51B3" w14:textId="77777777" w:rsidR="001E5585" w:rsidRPr="001E5585" w:rsidRDefault="001E5585" w:rsidP="001E5585"/>
    <w:p w14:paraId="1CB6FDEC" w14:textId="77777777"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3337FB8F" w14:textId="77777777" w:rsidR="00777515" w:rsidRDefault="00777515" w:rsidP="00777515"/>
    <w:p w14:paraId="05BA78F7" w14:textId="77777777" w:rsidR="00FB388C" w:rsidRDefault="00777515" w:rsidP="00FB388C">
      <w:pPr>
        <w:keepNext/>
        <w:jc w:val="center"/>
      </w:pPr>
      <w:r>
        <w:rPr>
          <w:noProof/>
          <w:lang w:val="es-ES_tradnl" w:eastAsia="es-ES_tradnl"/>
        </w:rPr>
        <w:drawing>
          <wp:inline distT="0" distB="0" distL="0" distR="0" wp14:anchorId="0BD63722" wp14:editId="340DC315">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5DBF514D" w14:textId="4E3CB884" w:rsidR="004F3990" w:rsidRPr="00445F05" w:rsidRDefault="00FB388C" w:rsidP="008804D1">
      <w:pPr>
        <w:pStyle w:val="Descripcin"/>
      </w:pPr>
      <w:bookmarkStart w:id="200" w:name="_Toc471825596"/>
      <w:r w:rsidRPr="00445F05">
        <w:t xml:space="preserve">Figura </w:t>
      </w:r>
      <w:fldSimple w:instr=" SEQ Figura \* ARABIC ">
        <w:r w:rsidR="00A8069E">
          <w:rPr>
            <w:noProof/>
          </w:rPr>
          <w:t>4</w:t>
        </w:r>
      </w:fldSimple>
      <w:r w:rsidRPr="00445F05">
        <w:t>. Precisión frente a recall</w:t>
      </w:r>
      <w:bookmarkEnd w:id="200"/>
    </w:p>
    <w:p w14:paraId="0F9EF24F" w14:textId="77777777" w:rsidR="008804D1" w:rsidRPr="008804D1" w:rsidRDefault="008804D1" w:rsidP="008804D1"/>
    <w:p w14:paraId="5FC2736D" w14:textId="77777777"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41D2F550" w14:textId="77777777" w:rsidR="00461782" w:rsidRPr="006D55D7" w:rsidRDefault="00461782" w:rsidP="00503B5A">
      <w:pPr>
        <w:tabs>
          <w:tab w:val="left" w:pos="4821"/>
        </w:tabs>
        <w:ind w:firstLine="426"/>
        <w:jc w:val="center"/>
        <w:rPr>
          <w:lang w:val="es-ES_tradnl"/>
        </w:rPr>
      </w:pPr>
    </w:p>
    <w:p w14:paraId="5519DA4C" w14:textId="77777777" w:rsidR="004B511E" w:rsidRDefault="00465A04" w:rsidP="008804D1">
      <w:pPr>
        <w:jc w:val="center"/>
      </w:pPr>
      <w:r>
        <w:rPr>
          <w:noProof/>
          <w:lang w:val="es-ES_tradnl" w:eastAsia="es-ES_tradnl"/>
        </w:rPr>
        <w:drawing>
          <wp:inline distT="0" distB="0" distL="0" distR="0" wp14:anchorId="0F01CB28" wp14:editId="52DB7ECB">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5BD88673" w14:textId="77777777" w:rsidR="00236716" w:rsidRDefault="00236716" w:rsidP="008804D1">
      <w:pPr>
        <w:jc w:val="center"/>
      </w:pPr>
    </w:p>
    <w:p w14:paraId="1CAAD8C0" w14:textId="77777777" w:rsidR="00236716" w:rsidRDefault="00236716" w:rsidP="008804D1">
      <w:pPr>
        <w:jc w:val="center"/>
      </w:pPr>
    </w:p>
    <w:p w14:paraId="6149F199" w14:textId="77777777" w:rsidR="00236716" w:rsidRDefault="00236716" w:rsidP="008804D1">
      <w:pPr>
        <w:jc w:val="center"/>
      </w:pPr>
      <w:r>
        <w:rPr>
          <w:noProof/>
          <w:lang w:val="es-ES_tradnl" w:eastAsia="es-ES_tradnl"/>
        </w:rPr>
        <w:lastRenderedPageBreak/>
        <w:drawing>
          <wp:inline distT="0" distB="0" distL="0" distR="0" wp14:anchorId="499C139A" wp14:editId="03A8DD55">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6CC66F18" w14:textId="77777777" w:rsidR="00236716" w:rsidRDefault="00236716" w:rsidP="008804D1">
      <w:pPr>
        <w:jc w:val="center"/>
      </w:pPr>
    </w:p>
    <w:p w14:paraId="13A0D6DF" w14:textId="5D0C3D4F"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1C5FD2E6" w14:textId="77777777" w:rsidR="00465A04" w:rsidRDefault="00465A04" w:rsidP="00FA400C">
      <w:pPr>
        <w:jc w:val="center"/>
      </w:pPr>
    </w:p>
    <w:p w14:paraId="232A89A3" w14:textId="77777777" w:rsidR="00B24709" w:rsidRDefault="00B24709" w:rsidP="00FA400C">
      <w:pPr>
        <w:jc w:val="center"/>
      </w:pPr>
    </w:p>
    <w:p w14:paraId="31EF0204"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392D1817" w14:textId="77777777" w:rsidR="007C3D8F" w:rsidRDefault="007C3D8F" w:rsidP="004C4D56">
      <w:pPr>
        <w:pStyle w:val="Ttulo1"/>
      </w:pPr>
      <w:bookmarkStart w:id="201" w:name="_Toc141673865"/>
      <w:bookmarkStart w:id="202" w:name="_Toc141695077"/>
      <w:bookmarkStart w:id="203" w:name="_Toc141698120"/>
      <w:bookmarkStart w:id="204" w:name="_Toc141698299"/>
      <w:bookmarkStart w:id="205" w:name="_Toc141698459"/>
      <w:bookmarkStart w:id="206" w:name="_Toc141698626"/>
      <w:bookmarkStart w:id="207" w:name="_Toc141698793"/>
      <w:bookmarkStart w:id="208" w:name="_Toc141698942"/>
      <w:bookmarkStart w:id="209" w:name="_Toc141699111"/>
      <w:bookmarkStart w:id="210" w:name="_Toc141699279"/>
      <w:bookmarkStart w:id="211" w:name="_Toc141773898"/>
      <w:bookmarkStart w:id="212" w:name="_Toc141774068"/>
      <w:bookmarkStart w:id="213" w:name="_Toc471826480"/>
      <w:bookmarkEnd w:id="201"/>
      <w:bookmarkEnd w:id="202"/>
      <w:bookmarkEnd w:id="203"/>
      <w:bookmarkEnd w:id="204"/>
      <w:bookmarkEnd w:id="205"/>
      <w:bookmarkEnd w:id="206"/>
      <w:bookmarkEnd w:id="207"/>
      <w:bookmarkEnd w:id="208"/>
      <w:bookmarkEnd w:id="209"/>
      <w:bookmarkEnd w:id="210"/>
      <w:bookmarkEnd w:id="211"/>
      <w:bookmarkEnd w:id="212"/>
      <w:r w:rsidRPr="003B4822">
        <w:lastRenderedPageBreak/>
        <w:t>Diseño</w:t>
      </w:r>
      <w:r w:rsidR="00B50763">
        <w:t xml:space="preserve"> y desarrollo</w:t>
      </w:r>
      <w:bookmarkEnd w:id="213"/>
    </w:p>
    <w:p w14:paraId="1201EC85" w14:textId="77777777" w:rsidR="00BD1EDF" w:rsidRDefault="00BD1EDF" w:rsidP="00BD1EDF"/>
    <w:p w14:paraId="6EDB6CB3" w14:textId="5A1F5E35"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ins w:id="214" w:author="Alejandro Bellogín" w:date="2017-01-16T15:16:00Z">
        <w:r w:rsidR="00C03237">
          <w:t>,</w:t>
        </w:r>
      </w:ins>
      <w:r w:rsidR="00960B42">
        <w:t xml:space="preserve"> para poder comparar el rendimiento de las diferentes versiones del algoritmo.</w:t>
      </w:r>
    </w:p>
    <w:p w14:paraId="72E60CAE" w14:textId="77777777" w:rsidR="001318EC" w:rsidRDefault="001318EC" w:rsidP="00BD1EDF"/>
    <w:p w14:paraId="7E816093" w14:textId="77777777" w:rsidR="00BA0C27" w:rsidRDefault="001318EC" w:rsidP="00E27641">
      <w:pPr>
        <w:ind w:firstLine="426"/>
      </w:pPr>
      <w:r>
        <w:t xml:space="preserve">De manera general, se puede subdividir el proyecto en módulos </w:t>
      </w:r>
      <w:r w:rsidR="00BA0C27">
        <w:t>diferenciándolos por funcionalidad:</w:t>
      </w:r>
    </w:p>
    <w:p w14:paraId="4462E0DC" w14:textId="77777777" w:rsidR="00334AD1" w:rsidRDefault="00334AD1" w:rsidP="008B15B6"/>
    <w:p w14:paraId="205942B2" w14:textId="77777777" w:rsidR="00F15D62" w:rsidRDefault="008B15B6" w:rsidP="00F15D62">
      <w:pPr>
        <w:keepNext/>
        <w:jc w:val="left"/>
      </w:pPr>
      <w:r>
        <w:rPr>
          <w:noProof/>
          <w:color w:val="FF0000"/>
          <w:lang w:val="es-ES_tradnl" w:eastAsia="es-ES_tradnl"/>
        </w:rPr>
        <w:drawing>
          <wp:inline distT="0" distB="0" distL="0" distR="0" wp14:anchorId="003FA5F4" wp14:editId="24CE2B3A">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1B607A49" w14:textId="0FB93865" w:rsidR="008B15B6" w:rsidRPr="00F15D62" w:rsidRDefault="00F15D62" w:rsidP="00F15D62">
      <w:pPr>
        <w:pStyle w:val="Descripcin"/>
        <w:rPr>
          <w:color w:val="FF0000"/>
        </w:rPr>
      </w:pPr>
      <w:bookmarkStart w:id="215" w:name="_Toc471825597"/>
      <w:r>
        <w:t xml:space="preserve">Figura </w:t>
      </w:r>
      <w:fldSimple w:instr=" SEQ Figura \* ARABIC ">
        <w:r w:rsidR="00A8069E">
          <w:rPr>
            <w:noProof/>
          </w:rPr>
          <w:t>5</w:t>
        </w:r>
      </w:fldSimple>
      <w:r>
        <w:t>. Esquema de arquitectura.</w:t>
      </w:r>
      <w:bookmarkEnd w:id="215"/>
    </w:p>
    <w:p w14:paraId="5F401145" w14:textId="77777777" w:rsidR="00485C14" w:rsidRDefault="00485C14" w:rsidP="00E27641">
      <w:pPr>
        <w:ind w:firstLine="426"/>
      </w:pPr>
    </w:p>
    <w:p w14:paraId="37E35A3C" w14:textId="77777777"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14:paraId="2809854B" w14:textId="77777777" w:rsidR="00ED1C2A" w:rsidRDefault="00ED1C2A" w:rsidP="00E27641">
      <w:pPr>
        <w:ind w:firstLine="426"/>
      </w:pPr>
    </w:p>
    <w:p w14:paraId="104B4B64"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3397F732" w14:textId="77777777" w:rsidR="001D77F0" w:rsidRDefault="001D77F0" w:rsidP="002873B2">
      <w:pPr>
        <w:ind w:firstLine="426"/>
      </w:pPr>
    </w:p>
    <w:p w14:paraId="67F31805" w14:textId="77777777"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14:paraId="73ED765E" w14:textId="77777777" w:rsidR="00740864" w:rsidRPr="00BD1EDF" w:rsidRDefault="00740864" w:rsidP="00BD1EDF"/>
    <w:p w14:paraId="77E2EC55" w14:textId="77777777" w:rsidR="00D6688E" w:rsidRDefault="00D6688E" w:rsidP="004C4D56">
      <w:pPr>
        <w:pStyle w:val="Ttulo2"/>
      </w:pPr>
      <w:bookmarkStart w:id="216" w:name="_Toc471826481"/>
      <w:r>
        <w:t>Descripción del sistema</w:t>
      </w:r>
      <w:bookmarkEnd w:id="216"/>
    </w:p>
    <w:p w14:paraId="57916034" w14:textId="77777777" w:rsidR="00AD361A" w:rsidRDefault="00AD361A" w:rsidP="00AD361A"/>
    <w:p w14:paraId="7F24974F"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39CDAB89" w14:textId="77777777" w:rsidR="00AD361A" w:rsidRDefault="00AD361A" w:rsidP="00AD361A"/>
    <w:p w14:paraId="223A67BC" w14:textId="77777777" w:rsidR="00AD361A" w:rsidRDefault="00AD361A" w:rsidP="007C20BF">
      <w:pPr>
        <w:pStyle w:val="Prrafodelista"/>
        <w:numPr>
          <w:ilvl w:val="0"/>
          <w:numId w:val="12"/>
        </w:numPr>
      </w:pPr>
      <w:r>
        <w:lastRenderedPageBreak/>
        <w:t>Lenguaje de alto nivel orientado a objetos.</w:t>
      </w:r>
    </w:p>
    <w:p w14:paraId="35AA5D48" w14:textId="77777777" w:rsidR="00AD361A" w:rsidRDefault="00AD361A" w:rsidP="00AD361A">
      <w:pPr>
        <w:pStyle w:val="Prrafodelista"/>
        <w:ind w:left="1287"/>
      </w:pPr>
    </w:p>
    <w:p w14:paraId="63C95FA8" w14:textId="77777777" w:rsidR="00AD361A" w:rsidRDefault="00AD361A" w:rsidP="007C20BF">
      <w:pPr>
        <w:pStyle w:val="Prrafodelista"/>
        <w:numPr>
          <w:ilvl w:val="0"/>
          <w:numId w:val="12"/>
        </w:numPr>
      </w:pPr>
      <w:r>
        <w:t>Gran soporte de librerías.</w:t>
      </w:r>
    </w:p>
    <w:p w14:paraId="3F679B54" w14:textId="77777777" w:rsidR="00AD361A" w:rsidRDefault="00AD361A" w:rsidP="00AD361A"/>
    <w:p w14:paraId="04BEC38E" w14:textId="77777777" w:rsidR="00AD361A" w:rsidRDefault="00AD361A" w:rsidP="007C20BF">
      <w:pPr>
        <w:pStyle w:val="Prrafodelista"/>
        <w:numPr>
          <w:ilvl w:val="0"/>
          <w:numId w:val="12"/>
        </w:numPr>
      </w:pPr>
      <w:r>
        <w:t>Multiplataforma</w:t>
      </w:r>
      <w:r w:rsidR="006C0C3F">
        <w:t>.</w:t>
      </w:r>
    </w:p>
    <w:p w14:paraId="2560D07D" w14:textId="77777777" w:rsidR="00AD361A" w:rsidRDefault="00AD361A" w:rsidP="00AD361A">
      <w:pPr>
        <w:pStyle w:val="Prrafodelista"/>
      </w:pPr>
    </w:p>
    <w:p w14:paraId="0E2B2434"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28189BBC" w14:textId="77777777" w:rsidR="00485C14" w:rsidRDefault="00485C14" w:rsidP="00485C14"/>
    <w:p w14:paraId="531B41A7" w14:textId="77777777" w:rsidR="00485C14" w:rsidRPr="00AD361A" w:rsidRDefault="00485C14" w:rsidP="00485C14">
      <w:pPr>
        <w:pStyle w:val="Prrafodelista"/>
        <w:ind w:left="1287"/>
      </w:pPr>
    </w:p>
    <w:p w14:paraId="57B29303" w14:textId="77777777" w:rsidR="002556F8" w:rsidRDefault="004B4E8A" w:rsidP="004C4D56">
      <w:pPr>
        <w:pStyle w:val="Ttulo2"/>
      </w:pPr>
      <w:bookmarkStart w:id="217" w:name="_Toc471826482"/>
      <w:r>
        <w:t>Requisitos del sistema</w:t>
      </w:r>
      <w:bookmarkEnd w:id="217"/>
    </w:p>
    <w:p w14:paraId="78BEB0C7" w14:textId="77777777" w:rsidR="004B4E8A" w:rsidRDefault="004B4E8A" w:rsidP="004B4E8A"/>
    <w:p w14:paraId="4690C890" w14:textId="77777777" w:rsidR="003A3EF2" w:rsidRPr="003A3EF2" w:rsidRDefault="00D6688E" w:rsidP="003A3EF2">
      <w:pPr>
        <w:pStyle w:val="Ttulo3"/>
      </w:pPr>
      <w:bookmarkStart w:id="218" w:name="_Toc471826483"/>
      <w:r w:rsidRPr="000F1E94">
        <w:t>Requisitos</w:t>
      </w:r>
      <w:r>
        <w:t xml:space="preserve"> func</w:t>
      </w:r>
      <w:r w:rsidR="004B4E8A">
        <w:t>ionales</w:t>
      </w:r>
      <w:bookmarkEnd w:id="218"/>
    </w:p>
    <w:p w14:paraId="3B6B2955" w14:textId="77777777" w:rsidR="003A3EF2" w:rsidRDefault="003A3EF2" w:rsidP="003A3EF2"/>
    <w:p w14:paraId="191D86BC" w14:textId="77777777" w:rsidR="003A3EF2" w:rsidRDefault="003A3EF2" w:rsidP="007C20BF">
      <w:pPr>
        <w:pStyle w:val="Prrafodelista"/>
        <w:numPr>
          <w:ilvl w:val="3"/>
          <w:numId w:val="4"/>
        </w:numPr>
        <w:ind w:left="567" w:hanging="284"/>
      </w:pPr>
      <w:r>
        <w:t>Permitir predicciones de rating basadas en usuario e ítem.</w:t>
      </w:r>
    </w:p>
    <w:p w14:paraId="1CC6A082" w14:textId="77777777" w:rsidR="003A3EF2" w:rsidRDefault="003A3EF2" w:rsidP="003A3EF2">
      <w:pPr>
        <w:ind w:left="3228"/>
      </w:pPr>
    </w:p>
    <w:p w14:paraId="0B08564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59E27400" w14:textId="77777777" w:rsidR="00D975CE" w:rsidRDefault="00D975CE" w:rsidP="00D975CE">
      <w:pPr>
        <w:pStyle w:val="Prrafodelista"/>
      </w:pPr>
    </w:p>
    <w:p w14:paraId="5F890328" w14:textId="77777777" w:rsidR="003A3EF2" w:rsidRDefault="003A3EF2" w:rsidP="003A3EF2">
      <w:pPr>
        <w:pStyle w:val="Prrafodelista"/>
        <w:ind w:left="567"/>
      </w:pPr>
    </w:p>
    <w:p w14:paraId="264B0999" w14:textId="7A2CEC07"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14:paraId="27BBF3EC" w14:textId="77777777" w:rsidR="00F02EEF" w:rsidRDefault="00F02EEF" w:rsidP="00F02EEF">
      <w:pPr>
        <w:pStyle w:val="Prrafodelista"/>
        <w:ind w:left="1287"/>
      </w:pPr>
    </w:p>
    <w:p w14:paraId="70896731" w14:textId="43990999"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6248C76C" w14:textId="77777777" w:rsidR="0036133A" w:rsidRDefault="0036133A" w:rsidP="0036133A"/>
    <w:p w14:paraId="1D17678F" w14:textId="77777777" w:rsidR="003A3EF2" w:rsidRDefault="0036133A" w:rsidP="007C20BF">
      <w:pPr>
        <w:pStyle w:val="Prrafodelista"/>
        <w:numPr>
          <w:ilvl w:val="0"/>
          <w:numId w:val="12"/>
        </w:numPr>
      </w:pPr>
      <w:r>
        <w:t xml:space="preserve">Permitir la normalización de la </w:t>
      </w:r>
      <w:r w:rsidR="00EE4FB5">
        <w:t>similitud.</w:t>
      </w:r>
    </w:p>
    <w:p w14:paraId="25EC8CF4" w14:textId="77777777" w:rsidR="0036133A" w:rsidRDefault="0036133A" w:rsidP="0036133A">
      <w:pPr>
        <w:pStyle w:val="Prrafodelista"/>
      </w:pPr>
    </w:p>
    <w:p w14:paraId="7EE8225C"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DC44BA" w:rsidRPr="00DC44BA">
        <w:rPr>
          <w:rPrChange w:id="219" w:author="Alejandro Bellogín" w:date="2017-01-16T15:18:00Z">
            <w:rPr>
              <w:i/>
            </w:rPr>
          </w:rPrChange>
        </w:rPr>
        <w:t>, según</w:t>
      </w:r>
      <w:r w:rsidR="00DC44BA" w:rsidRPr="00DC44BA">
        <w:rPr>
          <w:rPrChange w:id="220" w:author="Alejandro Bellogín" w:date="2017-01-16T15:19:00Z">
            <w:rPr>
              <w:i/>
            </w:rPr>
          </w:rPrChange>
        </w:rPr>
        <w:t xml:space="preserve"> lo</w:t>
      </w:r>
      <w:r w:rsidR="00DC44BA">
        <w:t xml:space="preserve"> explicado en la Sección 2.2</w:t>
      </w:r>
      <w:r>
        <w:rPr>
          <w:i/>
        </w:rPr>
        <w:t>).</w:t>
      </w:r>
    </w:p>
    <w:p w14:paraId="2A7B2CB1" w14:textId="77777777" w:rsidR="004C2F30" w:rsidRDefault="004C2F30" w:rsidP="004C2F30">
      <w:pPr>
        <w:pStyle w:val="Prrafodelista"/>
      </w:pPr>
    </w:p>
    <w:p w14:paraId="526E5326" w14:textId="0A996FD3"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6D78B244" w14:textId="77777777" w:rsidR="00EE4FB5" w:rsidRDefault="00EE4FB5" w:rsidP="00EE4FB5">
      <w:pPr>
        <w:pStyle w:val="Prrafodelista"/>
      </w:pPr>
    </w:p>
    <w:p w14:paraId="4A5BD642" w14:textId="77777777"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14:paraId="4037900C" w14:textId="77777777" w:rsidR="002630E3" w:rsidRDefault="002630E3" w:rsidP="002630E3"/>
    <w:p w14:paraId="2E9DEFAE" w14:textId="77777777" w:rsidR="002630E3" w:rsidRDefault="002630E3" w:rsidP="00D975CE"/>
    <w:p w14:paraId="7C00BF72" w14:textId="77777777" w:rsidR="002630E3" w:rsidRDefault="002630E3" w:rsidP="007C20BF">
      <w:pPr>
        <w:pStyle w:val="Prrafodelista"/>
        <w:numPr>
          <w:ilvl w:val="3"/>
          <w:numId w:val="4"/>
        </w:numPr>
        <w:ind w:left="567" w:hanging="284"/>
      </w:pPr>
      <w:r>
        <w:t>Si ocurre algún fallo interno, el sistema informará del error ocasionado.</w:t>
      </w:r>
    </w:p>
    <w:p w14:paraId="43BD856E" w14:textId="77777777" w:rsidR="002630E3" w:rsidRDefault="002630E3" w:rsidP="002630E3">
      <w:pPr>
        <w:pStyle w:val="Prrafodelista"/>
        <w:ind w:left="567"/>
      </w:pPr>
    </w:p>
    <w:p w14:paraId="58B4A11B" w14:textId="77777777" w:rsidR="002630E3" w:rsidRDefault="002630E3" w:rsidP="007C20BF">
      <w:pPr>
        <w:pStyle w:val="Prrafodelista"/>
        <w:numPr>
          <w:ilvl w:val="3"/>
          <w:numId w:val="4"/>
        </w:numPr>
        <w:ind w:left="567" w:hanging="284"/>
      </w:pPr>
      <w:r>
        <w:t>El sistema no dispondrá de interfaz gráfica.</w:t>
      </w:r>
    </w:p>
    <w:p w14:paraId="249561FA" w14:textId="77777777" w:rsidR="002630E3" w:rsidRDefault="002630E3" w:rsidP="002630E3">
      <w:pPr>
        <w:pStyle w:val="Prrafodelista"/>
        <w:ind w:left="567"/>
      </w:pPr>
    </w:p>
    <w:p w14:paraId="11DC6D25" w14:textId="77777777"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14:paraId="5053D631" w14:textId="77777777" w:rsidR="00D6688E" w:rsidRDefault="00D6688E" w:rsidP="004B4E8A"/>
    <w:p w14:paraId="3B4D0705" w14:textId="77777777" w:rsidR="004C3934" w:rsidRPr="004B4E8A" w:rsidRDefault="004C3934" w:rsidP="004B4E8A"/>
    <w:p w14:paraId="15130FE7" w14:textId="77777777" w:rsidR="0076574A" w:rsidRDefault="004B4E8A" w:rsidP="000F1E94">
      <w:pPr>
        <w:pStyle w:val="Ttulo3"/>
      </w:pPr>
      <w:bookmarkStart w:id="221" w:name="_Toc471826484"/>
      <w:r w:rsidRPr="000F1E94">
        <w:t>Requisitos</w:t>
      </w:r>
      <w:r>
        <w:t xml:space="preserve"> no</w:t>
      </w:r>
      <w:r w:rsidR="00D6688E">
        <w:t xml:space="preserve"> func</w:t>
      </w:r>
      <w:r>
        <w:t>ionales</w:t>
      </w:r>
      <w:bookmarkEnd w:id="221"/>
    </w:p>
    <w:p w14:paraId="1755D687" w14:textId="77777777" w:rsidR="004C3934" w:rsidRDefault="004C3934" w:rsidP="004C3934"/>
    <w:p w14:paraId="5313C911" w14:textId="77777777"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14:paraId="39156AB7" w14:textId="77777777" w:rsidR="004C3934" w:rsidRDefault="004C3934" w:rsidP="004C3934">
      <w:pPr>
        <w:pStyle w:val="Prrafodelista"/>
      </w:pPr>
    </w:p>
    <w:p w14:paraId="05ABCAA5" w14:textId="77777777" w:rsidR="004C3934" w:rsidRPr="004C3934" w:rsidRDefault="004C3934" w:rsidP="007C20BF">
      <w:pPr>
        <w:pStyle w:val="Prrafodelista"/>
        <w:numPr>
          <w:ilvl w:val="0"/>
          <w:numId w:val="20"/>
        </w:numPr>
      </w:pPr>
      <w:r>
        <w:t>El sistema funcionará en cualquier plataforma con versión de Java 1.8 a superior.</w:t>
      </w:r>
    </w:p>
    <w:p w14:paraId="2A89DF74" w14:textId="77777777" w:rsidR="0076574A" w:rsidRDefault="0076574A" w:rsidP="0076574A"/>
    <w:p w14:paraId="064E31DF" w14:textId="77777777" w:rsidR="00521FB6" w:rsidRDefault="0076574A" w:rsidP="00521FB6">
      <w:pPr>
        <w:pStyle w:val="Ttulo2"/>
      </w:pPr>
      <w:bookmarkStart w:id="222" w:name="_Toc471826485"/>
      <w:r>
        <w:t>Diseño</w:t>
      </w:r>
      <w:bookmarkEnd w:id="222"/>
    </w:p>
    <w:p w14:paraId="00DBEB7E" w14:textId="77777777" w:rsidR="00931856" w:rsidRPr="00931856" w:rsidRDefault="00931856" w:rsidP="00931856"/>
    <w:p w14:paraId="0FE5EC16" w14:textId="77777777" w:rsidR="00931856" w:rsidRDefault="00262D3D" w:rsidP="00931856">
      <w:pPr>
        <w:keepNext/>
        <w:jc w:val="center"/>
      </w:pPr>
      <w:r>
        <w:rPr>
          <w:noProof/>
          <w:lang w:val="es-ES_tradnl" w:eastAsia="es-ES_tradnl"/>
        </w:rPr>
        <w:drawing>
          <wp:inline distT="0" distB="0" distL="0" distR="0" wp14:anchorId="145D22A5" wp14:editId="5406DC3F">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029EBB06" w14:textId="32E778B5" w:rsidR="00196A99" w:rsidRDefault="00931856" w:rsidP="00931856">
      <w:pPr>
        <w:pStyle w:val="Descripcin"/>
      </w:pPr>
      <w:r>
        <w:t xml:space="preserve">Figura </w:t>
      </w:r>
      <w:fldSimple w:instr=" SEQ Figura \* ARABIC ">
        <w:r w:rsidR="00A8069E">
          <w:rPr>
            <w:noProof/>
          </w:rPr>
          <w:t>6</w:t>
        </w:r>
      </w:fldSimple>
      <w:r>
        <w:t>. Diagrama de clases de la aplicación</w:t>
      </w:r>
    </w:p>
    <w:p w14:paraId="1E79888C" w14:textId="77777777" w:rsidR="00931856" w:rsidRPr="00931856" w:rsidRDefault="00931856" w:rsidP="00931856"/>
    <w:p w14:paraId="377816E6" w14:textId="77777777"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14:paraId="151358F3" w14:textId="77777777" w:rsidR="002A22E8" w:rsidRDefault="002A22E8" w:rsidP="002A22E8">
      <w:pPr>
        <w:ind w:firstLine="426"/>
      </w:pPr>
    </w:p>
    <w:p w14:paraId="224826EA" w14:textId="77777777" w:rsidR="002941C6" w:rsidRDefault="002A22E8" w:rsidP="002A22E8">
      <w:pPr>
        <w:ind w:firstLine="426"/>
      </w:pPr>
      <w:r>
        <w:t>La metodología seguida a lo largo del proyecto ha sido un modelo de desarrollo clásico en cascada:</w:t>
      </w:r>
    </w:p>
    <w:p w14:paraId="4509A12B" w14:textId="77777777" w:rsidR="002A22E8" w:rsidRDefault="002A22E8" w:rsidP="002A22E8">
      <w:pPr>
        <w:ind w:firstLine="426"/>
      </w:pPr>
    </w:p>
    <w:p w14:paraId="1D78D760"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3FEB2ECE" w14:textId="77777777" w:rsidR="003A5CE6" w:rsidRDefault="003A5CE6" w:rsidP="003A5CE6">
      <w:pPr>
        <w:pStyle w:val="Prrafodelista"/>
      </w:pPr>
    </w:p>
    <w:p w14:paraId="3C6F5FC4"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17B9AE42" w14:textId="77777777" w:rsidR="002A22E8" w:rsidRDefault="002A22E8" w:rsidP="002A22E8"/>
    <w:p w14:paraId="495EDB77" w14:textId="77777777"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571634A1" w14:textId="77777777" w:rsidR="002A22E8" w:rsidRDefault="002A22E8" w:rsidP="002A22E8"/>
    <w:p w14:paraId="09EDDA82"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4E474C9" w14:textId="77777777" w:rsidR="0063145B" w:rsidRDefault="0063145B" w:rsidP="0063145B"/>
    <w:p w14:paraId="4B610867" w14:textId="77777777" w:rsidR="0063145B" w:rsidRDefault="0063145B" w:rsidP="0063145B"/>
    <w:p w14:paraId="648C38E6" w14:textId="47BB4B02" w:rsidR="00AF4DDB" w:rsidDel="00CF2D1B" w:rsidRDefault="0063145B" w:rsidP="006366D9">
      <w:pPr>
        <w:ind w:firstLine="426"/>
        <w:rPr>
          <w:del w:id="223" w:author="Alejandro Bellogín" w:date="2017-01-16T15:21:00Z"/>
        </w:rPr>
      </w:pPr>
      <w:r>
        <w:t>Las clases a su vez está dividid</w:t>
      </w:r>
      <w:r w:rsidR="001B75AB">
        <w:t>as en paquetes dependiendo de la</w:t>
      </w:r>
      <w:r>
        <w:t xml:space="preserve"> funcionalidad.</w:t>
      </w:r>
      <w:r w:rsidR="001B75AB">
        <w:t xml:space="preserve"> El primero </w:t>
      </w:r>
      <w:bookmarkStart w:id="224" w:name="OLE_LINK1"/>
      <w:bookmarkStart w:id="225" w:name="OLE_LINK2"/>
      <w:r w:rsidR="001B75AB">
        <w:t>(</w:t>
      </w:r>
      <w:r w:rsidR="001B75AB" w:rsidRPr="001B75AB">
        <w:rPr>
          <w:i/>
        </w:rPr>
        <w:t>myRecommender</w:t>
      </w:r>
      <w:r w:rsidR="001B75AB">
        <w:t>)</w:t>
      </w:r>
      <w:bookmarkEnd w:id="224"/>
      <w:bookmarkEnd w:id="225"/>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FC5C71">
        <w:fldChar w:fldCharType="begin"/>
      </w:r>
      <w:r w:rsidR="004B0AA7">
        <w:instrText xml:space="preserve"> REF _Ref472272016 \r \h </w:instrText>
      </w:r>
      <w:r w:rsidR="00FC5C71">
        <w:fldChar w:fldCharType="separate"/>
      </w:r>
      <w:r w:rsidR="00A8069E">
        <w:t>3.4</w:t>
      </w:r>
      <w:r w:rsidR="00FC5C71">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14:paraId="726FB574" w14:textId="77777777" w:rsidR="007C6B08" w:rsidRDefault="007C6B08">
      <w:pPr>
        <w:ind w:firstLine="426"/>
      </w:pPr>
    </w:p>
    <w:p w14:paraId="4291248B" w14:textId="6EF1C93E"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FC5C71">
        <w:fldChar w:fldCharType="begin"/>
      </w:r>
      <w:r w:rsidR="005A0E45">
        <w:instrText xml:space="preserve"> REF _Ref472275158 \r \h </w:instrText>
      </w:r>
      <w:r w:rsidR="00FC5C71">
        <w:fldChar w:fldCharType="separate"/>
      </w:r>
      <w:r w:rsidR="00A8069E">
        <w:t>3.4.1</w:t>
      </w:r>
      <w:r w:rsidR="00FC5C71">
        <w:fldChar w:fldCharType="end"/>
      </w:r>
      <w:r w:rsidR="005A0E45">
        <w:t>)</w:t>
      </w:r>
      <w:r w:rsidR="00B361AC">
        <w:t xml:space="preserve">. </w:t>
      </w:r>
    </w:p>
    <w:p w14:paraId="5533B6A5" w14:textId="021831F4"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3BF2C317" w14:textId="54C16C98"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FC5C71">
        <w:fldChar w:fldCharType="begin"/>
      </w:r>
      <w:r w:rsidR="00931856">
        <w:instrText xml:space="preserve"> REF _Ref472274830 \r \h </w:instrText>
      </w:r>
      <w:r w:rsidR="00FC5C71">
        <w:fldChar w:fldCharType="separate"/>
      </w:r>
      <w:r w:rsidR="00A8069E">
        <w:t>3.4.2</w:t>
      </w:r>
      <w:r w:rsidR="00FC5C71">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6B331974" w14:textId="77777777" w:rsidR="00931856" w:rsidRPr="006624AD" w:rsidDel="007E32E8" w:rsidRDefault="005A0E45" w:rsidP="005A0E45">
      <w:pPr>
        <w:ind w:firstLine="426"/>
        <w:rPr>
          <w:del w:id="226" w:author="Alejandro Bellogín" w:date="2017-01-16T15:23:00Z"/>
        </w:rPr>
      </w:pPr>
      <w:r>
        <w:t>Las dos últimas clases restantes en este paquete (</w:t>
      </w:r>
      <w:bookmarkStart w:id="227" w:name="OLE_LINK3"/>
      <w:bookmarkStart w:id="228" w:name="OLE_LINK4"/>
      <w:r>
        <w:rPr>
          <w:i/>
        </w:rPr>
        <w:t xml:space="preserve">NMSLibNeighbourhood </w:t>
      </w:r>
      <w:bookmarkEnd w:id="227"/>
      <w:bookmarkEnd w:id="228"/>
      <w:r>
        <w:t xml:space="preserve">y </w:t>
      </w:r>
      <w:bookmarkStart w:id="229" w:name="OLE_LINK5"/>
      <w:bookmarkStart w:id="230" w:name="OLE_LINK6"/>
      <w:r>
        <w:rPr>
          <w:i/>
        </w:rPr>
        <w:t>DatamodelTransformation</w:t>
      </w:r>
      <w:bookmarkEnd w:id="229"/>
      <w:bookmarkEnd w:id="230"/>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14:paraId="226457A7" w14:textId="77777777" w:rsidR="007C6B08" w:rsidRDefault="007C6B08">
      <w:pPr>
        <w:ind w:firstLine="426"/>
      </w:pPr>
    </w:p>
    <w:p w14:paraId="7E835358" w14:textId="2DC27726" w:rsidR="00C25581" w:rsidDel="007E32E8" w:rsidRDefault="007C6B08" w:rsidP="006366D9">
      <w:pPr>
        <w:ind w:firstLine="426"/>
        <w:rPr>
          <w:del w:id="231" w:author="Alejandro Bellogín" w:date="2017-01-16T15:23:00Z"/>
        </w:rPr>
      </w:pPr>
      <w:r>
        <w:t xml:space="preserve">El paquete </w:t>
      </w:r>
      <w:r w:rsidR="00F87BA8">
        <w:t>T</w:t>
      </w:r>
      <w:r>
        <w:t>hrift (</w:t>
      </w:r>
      <w:r w:rsidR="00FC5C71">
        <w:fldChar w:fldCharType="begin"/>
      </w:r>
      <w:r w:rsidR="00F87BA8">
        <w:instrText xml:space="preserve"> REF _Ref472275595 \r \h </w:instrText>
      </w:r>
      <w:r w:rsidR="00FC5C71">
        <w:fldChar w:fldCharType="separate"/>
      </w:r>
      <w:r w:rsidR="00A8069E">
        <w:t>3.4.4</w:t>
      </w:r>
      <w:r w:rsidR="00FC5C71">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14:paraId="0F214138" w14:textId="77777777" w:rsidR="00315397" w:rsidRDefault="00315397">
      <w:pPr>
        <w:ind w:firstLine="426"/>
      </w:pPr>
    </w:p>
    <w:p w14:paraId="09CFCAB4" w14:textId="0B5E1606"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14:paraId="03A0083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14:paraId="2D6757D5" w14:textId="77777777" w:rsidR="00EA6AB3" w:rsidRDefault="00EA6AB3" w:rsidP="006366D9">
      <w:pPr>
        <w:ind w:firstLine="426"/>
      </w:pPr>
      <w:r>
        <w:t>Una vez cargados los datos, se calculan los vecinos, dependiendo del método utilizado, de los datos introducidos previamente.</w:t>
      </w:r>
    </w:p>
    <w:p w14:paraId="70A14EE8" w14:textId="7748798E"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FC5C71">
        <w:fldChar w:fldCharType="begin"/>
      </w:r>
      <w:r w:rsidR="00CD49E9">
        <w:instrText xml:space="preserve"> REF _Ref472276799 \r \h </w:instrText>
      </w:r>
      <w:r w:rsidR="00FC5C71">
        <w:fldChar w:fldCharType="separate"/>
      </w:r>
      <w:r w:rsidR="00A8069E">
        <w:t>2.5</w:t>
      </w:r>
      <w:r w:rsidR="00FC5C71">
        <w:fldChar w:fldCharType="end"/>
      </w:r>
      <w:r w:rsidR="00CD49E9">
        <w:t xml:space="preserve">) se concreta </w:t>
      </w:r>
      <w:r w:rsidR="00A26D95">
        <w:t>lo acertado que ha resultado ser el recomendador con la configuración de entrada.</w:t>
      </w:r>
    </w:p>
    <w:p w14:paraId="775D13E3" w14:textId="77777777" w:rsidR="008E6FDF" w:rsidRPr="00ED159C" w:rsidRDefault="008E6FDF" w:rsidP="002941C6">
      <w:pPr>
        <w:rPr>
          <w:color w:val="FF0000"/>
        </w:rPr>
      </w:pPr>
    </w:p>
    <w:p w14:paraId="48D0E42D" w14:textId="77777777" w:rsidR="00080A7F" w:rsidRDefault="00D6688E" w:rsidP="00744BDF">
      <w:pPr>
        <w:pStyle w:val="Ttulo2"/>
      </w:pPr>
      <w:bookmarkStart w:id="232" w:name="_Toc471826486"/>
      <w:bookmarkStart w:id="233" w:name="_Ref472272016"/>
      <w:bookmarkStart w:id="234" w:name="_Ref472356954"/>
      <w:r>
        <w:lastRenderedPageBreak/>
        <w:t>Desarrollo y codificación</w:t>
      </w:r>
      <w:bookmarkEnd w:id="232"/>
      <w:bookmarkEnd w:id="233"/>
      <w:bookmarkEnd w:id="234"/>
    </w:p>
    <w:p w14:paraId="10CE5DCE" w14:textId="77777777" w:rsidR="00744BDF" w:rsidRDefault="00744BDF" w:rsidP="00744BDF"/>
    <w:p w14:paraId="57F157F0" w14:textId="77777777"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14:paraId="60C7838D" w14:textId="77777777" w:rsidR="006E06FA" w:rsidRDefault="006E06FA" w:rsidP="00F17051"/>
    <w:p w14:paraId="610EB19B" w14:textId="77777777" w:rsidR="003B7A84" w:rsidRDefault="006E06FA" w:rsidP="007C20BF">
      <w:pPr>
        <w:pStyle w:val="Prrafodelista"/>
        <w:numPr>
          <w:ilvl w:val="0"/>
          <w:numId w:val="22"/>
        </w:numPr>
      </w:pPr>
      <w:r>
        <w:t>Similitudes de coseno tradicional y Jaccard.</w:t>
      </w:r>
    </w:p>
    <w:p w14:paraId="0BC06B0B" w14:textId="77777777" w:rsidR="006E06FA" w:rsidRDefault="00267616" w:rsidP="007C20BF">
      <w:pPr>
        <w:pStyle w:val="Prrafodelista"/>
        <w:numPr>
          <w:ilvl w:val="0"/>
          <w:numId w:val="22"/>
        </w:numPr>
      </w:pPr>
      <w:r>
        <w:t xml:space="preserve">Módulo de </w:t>
      </w:r>
      <w:r w:rsidR="00376ED2">
        <w:t>carga de datos del dataset.</w:t>
      </w:r>
    </w:p>
    <w:p w14:paraId="6FD72F67" w14:textId="5159882E" w:rsidR="00376ED2" w:rsidRPr="00376ED2" w:rsidRDefault="00267616" w:rsidP="007C20BF">
      <w:pPr>
        <w:pStyle w:val="Prrafodelista"/>
        <w:numPr>
          <w:ilvl w:val="0"/>
          <w:numId w:val="22"/>
        </w:numPr>
      </w:pPr>
      <w:r>
        <w:t xml:space="preserve">Estructuras de datos </w:t>
      </w:r>
      <w:r w:rsidR="00376ED2">
        <w:t xml:space="preserve">como </w:t>
      </w:r>
      <w:commentRangeStart w:id="235"/>
      <w:commentRangeStart w:id="236"/>
      <w:commentRangeStart w:id="237"/>
      <w:del w:id="238" w:author="Alejandro Gil Hernán" w:date="2017-01-16T18:12:00Z">
        <w:r w:rsidR="00376ED2" w:rsidRPr="00376ED2" w:rsidDel="00650792">
          <w:delText>Int2DoubleOpenHashMap</w:delText>
        </w:r>
        <w:commentRangeEnd w:id="235"/>
        <w:r w:rsidR="007E32E8" w:rsidDel="00650792">
          <w:rPr>
            <w:rStyle w:val="Refdecomentario"/>
          </w:rPr>
          <w:commentReference w:id="235"/>
        </w:r>
        <w:commentRangeEnd w:id="236"/>
        <w:r w:rsidR="00650792" w:rsidDel="00650792">
          <w:rPr>
            <w:rStyle w:val="Refdecomentario"/>
          </w:rPr>
          <w:commentReference w:id="236"/>
        </w:r>
        <w:commentRangeEnd w:id="237"/>
        <w:r w:rsidR="00650792" w:rsidDel="00650792">
          <w:rPr>
            <w:rStyle w:val="Refdecomentario"/>
          </w:rPr>
          <w:commentReference w:id="237"/>
        </w:r>
      </w:del>
      <w:ins w:id="239" w:author="Alejandro Gil Hernán" w:date="2017-01-16T18:12:00Z">
        <w:r w:rsidR="00650792">
          <w:t>Tuple2Id</w:t>
        </w:r>
      </w:ins>
      <w:r w:rsidR="00647426">
        <w:t>.</w:t>
      </w:r>
    </w:p>
    <w:p w14:paraId="2D427B47" w14:textId="77777777" w:rsidR="00267616" w:rsidRDefault="00267616" w:rsidP="00F17051"/>
    <w:p w14:paraId="6A802C2E" w14:textId="77777777" w:rsidR="00647426" w:rsidRDefault="00647426" w:rsidP="00F17051">
      <w:pPr>
        <w:ind w:firstLine="426"/>
      </w:pPr>
      <w:r>
        <w:t>Sobre RankSys se han implementado disti</w:t>
      </w:r>
      <w:r w:rsidR="008E6FDF">
        <w:t>ntas variantes del algoritmo kNN</w:t>
      </w:r>
      <w:r>
        <w:t>:</w:t>
      </w:r>
    </w:p>
    <w:p w14:paraId="522BD54C" w14:textId="77777777" w:rsidR="00744BDF" w:rsidRPr="00744BDF" w:rsidRDefault="00744BDF" w:rsidP="00744BDF"/>
    <w:p w14:paraId="76A2B6B9" w14:textId="77777777" w:rsidR="00DD2131" w:rsidRPr="00080A7F" w:rsidRDefault="00DD2131" w:rsidP="00080A7F"/>
    <w:p w14:paraId="5B48C98C" w14:textId="77777777" w:rsidR="00FC5197" w:rsidRDefault="00080A7F" w:rsidP="00445A2B">
      <w:pPr>
        <w:jc w:val="center"/>
      </w:pPr>
      <w:r>
        <w:rPr>
          <w:noProof/>
          <w:lang w:val="es-ES_tradnl" w:eastAsia="es-ES_tradnl"/>
        </w:rPr>
        <w:drawing>
          <wp:inline distT="0" distB="0" distL="0" distR="0" wp14:anchorId="263C4198" wp14:editId="70AD1C7D">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1268E0E5" w14:textId="28CA4DCD" w:rsidR="00B37DC3" w:rsidRDefault="00B37DC3" w:rsidP="00B37DC3">
      <w:pPr>
        <w:pStyle w:val="Descripcin"/>
      </w:pPr>
      <w:bookmarkStart w:id="240" w:name="_Toc471825598"/>
      <w:r>
        <w:t xml:space="preserve">Figura </w:t>
      </w:r>
      <w:fldSimple w:instr=" SEQ Figura \* ARABIC ">
        <w:r w:rsidR="00A8069E">
          <w:rPr>
            <w:noProof/>
          </w:rPr>
          <w:t>7</w:t>
        </w:r>
      </w:fldSimple>
      <w:r>
        <w:t>. Esquema de las variantes en kNN</w:t>
      </w:r>
      <w:bookmarkEnd w:id="240"/>
    </w:p>
    <w:p w14:paraId="5C886D48" w14:textId="77777777" w:rsidR="00647426" w:rsidRDefault="00647426" w:rsidP="004B4E8A"/>
    <w:p w14:paraId="78D556EB"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B746790" w14:textId="77777777" w:rsidR="00E62791" w:rsidRDefault="00E62791" w:rsidP="00F17051">
      <w:pPr>
        <w:ind w:firstLine="426"/>
      </w:pPr>
    </w:p>
    <w:p w14:paraId="2BB5D242" w14:textId="77777777" w:rsidR="005E579A" w:rsidRDefault="005E579A" w:rsidP="00445A2B">
      <w:pPr>
        <w:jc w:val="center"/>
      </w:pPr>
      <w:r>
        <w:rPr>
          <w:rFonts w:ascii="Proxima Nova" w:hAnsi="Proxima Nova"/>
          <w:noProof/>
          <w:lang w:val="es-ES_tradnl" w:eastAsia="es-ES_tradnl"/>
        </w:rPr>
        <w:drawing>
          <wp:inline distT="0" distB="0" distL="0" distR="0" wp14:anchorId="3C2AD10F" wp14:editId="51A30AC8">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79500ABC" w14:textId="77777777" w:rsidR="00805722" w:rsidRDefault="00805722" w:rsidP="00445A2B">
      <w:pPr>
        <w:jc w:val="center"/>
      </w:pPr>
    </w:p>
    <w:p w14:paraId="0EB8C98F" w14:textId="7B9B7361"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FC5C71">
        <w:fldChar w:fldCharType="begin"/>
      </w:r>
      <w:r w:rsidR="00063D36">
        <w:rPr>
          <w:color w:val="000000" w:themeColor="text1"/>
        </w:rPr>
        <w:instrText xml:space="preserve"> REF _Ref472266374 \r \h </w:instrText>
      </w:r>
      <w:r w:rsidR="00FC5C71">
        <w:fldChar w:fldCharType="separate"/>
      </w:r>
      <w:r w:rsidR="00A8069E">
        <w:rPr>
          <w:color w:val="000000" w:themeColor="text1"/>
        </w:rPr>
        <w:t>3.4.1</w:t>
      </w:r>
      <w:r w:rsidR="00FC5C71">
        <w:fldChar w:fldCharType="end"/>
      </w:r>
      <w:r w:rsidR="00063D36">
        <w:t xml:space="preserve"> y </w:t>
      </w:r>
      <w:r w:rsidR="00FC5C71">
        <w:fldChar w:fldCharType="begin"/>
      </w:r>
      <w:r w:rsidR="00063D36">
        <w:instrText xml:space="preserve"> REF _Ref472266378 \r \h </w:instrText>
      </w:r>
      <w:r w:rsidR="00FC5C71">
        <w:fldChar w:fldCharType="separate"/>
      </w:r>
      <w:r w:rsidR="00A8069E">
        <w:t>3.4.2</w:t>
      </w:r>
      <w:r w:rsidR="00FC5C71">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62191EC8" w14:textId="28071532" w:rsidR="00445A2B" w:rsidRPr="002A4BED" w:rsidRDefault="00445A2B" w:rsidP="00F17051">
      <w:pPr>
        <w:ind w:firstLine="426"/>
      </w:pPr>
      <w:r>
        <w:t xml:space="preserve">Dentro de las similitudes existen diferentes opciones como se menciona en </w:t>
      </w:r>
      <w:r w:rsidR="00FC5C71">
        <w:fldChar w:fldCharType="begin"/>
      </w:r>
      <w:r w:rsidR="00063D36">
        <w:instrText xml:space="preserve"> REF _Ref472266341 \r \h </w:instrText>
      </w:r>
      <w:r w:rsidR="00FC5C71">
        <w:fldChar w:fldCharType="separate"/>
      </w:r>
      <w:r w:rsidR="00A8069E">
        <w:t>2.1.2</w:t>
      </w:r>
      <w:r w:rsidR="00FC5C71">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14:paraId="78BEC275" w14:textId="77777777" w:rsidR="00445A2B" w:rsidRDefault="00445A2B" w:rsidP="00F17051"/>
    <w:p w14:paraId="4937009C"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5E1F2F1F" w14:textId="77777777"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14:paraId="6D5F98EB" w14:textId="77777777" w:rsidR="00080A7F" w:rsidRDefault="00080A7F" w:rsidP="004B4E8A"/>
    <w:p w14:paraId="077A555A" w14:textId="488BD8CE"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FC5C71">
        <w:fldChar w:fldCharType="begin"/>
      </w:r>
      <w:r w:rsidR="0057226A">
        <w:instrText xml:space="preserve"> REF _Ref472266542 \r \h </w:instrText>
      </w:r>
      <w:r w:rsidR="00FC5C71">
        <w:fldChar w:fldCharType="separate"/>
      </w:r>
      <w:r w:rsidR="00A8069E">
        <w:t>2.1.2</w:t>
      </w:r>
      <w:r w:rsidR="00FC5C71">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14:paraId="7B291969" w14:textId="77777777" w:rsidR="0083241C" w:rsidRDefault="0083241C" w:rsidP="00C047FD">
      <w:pPr>
        <w:ind w:firstLine="426"/>
      </w:pPr>
    </w:p>
    <w:p w14:paraId="72C0C86D" w14:textId="52415E2B" w:rsidR="0083241C" w:rsidRDefault="0083241C" w:rsidP="00C047FD">
      <w:pPr>
        <w:ind w:firstLine="426"/>
      </w:pPr>
      <w:r>
        <w:t>La tercera y última variación es la</w:t>
      </w:r>
      <w:r w:rsidR="00675747">
        <w:t xml:space="preserve"> normalización, bien de </w:t>
      </w:r>
      <w:r>
        <w:t>ratings (</w:t>
      </w:r>
      <w:r w:rsidR="00FC5C71">
        <w:fldChar w:fldCharType="begin"/>
      </w:r>
      <w:r w:rsidR="0057226A">
        <w:instrText xml:space="preserve"> REF _Ref472266579 \r \h </w:instrText>
      </w:r>
      <w:r w:rsidR="00FC5C71">
        <w:fldChar w:fldCharType="separate"/>
      </w:r>
      <w:r w:rsidR="00A8069E">
        <w:t>2.2</w:t>
      </w:r>
      <w:r w:rsidR="00FC5C71">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68D60464" w14:textId="77777777" w:rsidR="00050E54" w:rsidRDefault="00050E54" w:rsidP="00C047FD">
      <w:pPr>
        <w:ind w:firstLine="426"/>
      </w:pPr>
    </w:p>
    <w:p w14:paraId="757367D6"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67637214" w14:textId="77777777" w:rsidR="000C3139" w:rsidRDefault="000C3139" w:rsidP="00C047FD">
      <w:pPr>
        <w:ind w:firstLine="426"/>
      </w:pPr>
    </w:p>
    <w:p w14:paraId="6D1C547C" w14:textId="21BB4890" w:rsidR="000C3139" w:rsidRDefault="000C3139" w:rsidP="00C047FD">
      <w:pPr>
        <w:ind w:firstLine="426"/>
      </w:pPr>
      <w:r>
        <w:t xml:space="preserve">De esta manera podríamos parametrizar la </w:t>
      </w:r>
      <w:r w:rsidR="003D4C32">
        <w:t xml:space="preserve">fórmula </w:t>
      </w:r>
      <w:r>
        <w:t>en tres puntos:</w:t>
      </w:r>
    </w:p>
    <w:p w14:paraId="72E21679" w14:textId="77777777" w:rsidR="000C3139" w:rsidRDefault="000C3139" w:rsidP="00C047FD">
      <w:pPr>
        <w:ind w:firstLine="426"/>
      </w:pPr>
    </w:p>
    <w:p w14:paraId="668522DB" w14:textId="77777777" w:rsidR="000D2A51" w:rsidRDefault="00030320" w:rsidP="00030320">
      <w:pPr>
        <w:jc w:val="center"/>
      </w:pPr>
      <w:r>
        <w:rPr>
          <w:noProof/>
          <w:lang w:val="es-ES_tradnl" w:eastAsia="es-ES_tradnl"/>
        </w:rPr>
        <w:drawing>
          <wp:inline distT="0" distB="0" distL="0" distR="0" wp14:anchorId="76E18ECB" wp14:editId="462FF06A">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C9711FD" w14:textId="77777777" w:rsidR="00673B3B" w:rsidRDefault="00673B3B" w:rsidP="00030320">
      <w:pPr>
        <w:jc w:val="center"/>
      </w:pPr>
    </w:p>
    <w:p w14:paraId="6A99D5FF" w14:textId="77777777" w:rsidR="00BB7049" w:rsidRDefault="00BB7049" w:rsidP="00030320">
      <w:pPr>
        <w:jc w:val="center"/>
      </w:pPr>
    </w:p>
    <w:p w14:paraId="2AB39598" w14:textId="47E76E72"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FC5C71">
        <w:fldChar w:fldCharType="begin"/>
      </w:r>
      <w:r w:rsidR="0057226A">
        <w:instrText xml:space="preserve"> REF _Ref472266594 \r \h </w:instrText>
      </w:r>
      <w:r w:rsidR="00FC5C71">
        <w:fldChar w:fldCharType="separate"/>
      </w:r>
      <w:r w:rsidR="00A8069E">
        <w:t>2.2</w:t>
      </w:r>
      <w:r w:rsidR="00FC5C71">
        <w:fldChar w:fldCharType="end"/>
      </w:r>
      <w:r w:rsidR="00D15910">
        <w:t>)</w:t>
      </w:r>
      <w:del w:id="241" w:author="Alejandro Gil Hernán" w:date="2017-01-16T19:48:00Z">
        <w:r w:rsidDel="009C5827">
          <w:delText xml:space="preserve"> </w:delText>
        </w:r>
      </w:del>
      <w:r>
        <w:t xml:space="preserve">.   </w:t>
      </w:r>
    </w:p>
    <w:p w14:paraId="467EA8A8" w14:textId="77777777" w:rsidR="003B7A84" w:rsidRDefault="003B7A84" w:rsidP="003B7A84">
      <w:pPr>
        <w:pStyle w:val="Prrafodelista"/>
        <w:ind w:left="1146"/>
      </w:pPr>
    </w:p>
    <w:p w14:paraId="041916F7" w14:textId="77777777"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14:paraId="5192C4B7" w14:textId="77777777" w:rsidR="00331102" w:rsidRDefault="00331102" w:rsidP="00331102"/>
    <w:p w14:paraId="06918929" w14:textId="734600ED"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14:paraId="184793DB" w14:textId="77777777" w:rsidR="000D2A51" w:rsidRDefault="000D2A51" w:rsidP="004B4E8A"/>
    <w:p w14:paraId="0D00079D" w14:textId="77777777" w:rsidR="000D2A51" w:rsidRDefault="000D2A51" w:rsidP="004B4E8A"/>
    <w:p w14:paraId="5530B759" w14:textId="77777777" w:rsidR="000D2A51" w:rsidRDefault="0020329B" w:rsidP="000D2A51">
      <w:pPr>
        <w:pStyle w:val="Ttulo3"/>
      </w:pPr>
      <w:bookmarkStart w:id="242" w:name="_Librerías_externas_utilizadas"/>
      <w:bookmarkEnd w:id="242"/>
      <w:r>
        <w:lastRenderedPageBreak/>
        <w:t xml:space="preserve"> </w:t>
      </w:r>
      <w:bookmarkStart w:id="243" w:name="_Toc471826487"/>
      <w:bookmarkStart w:id="244" w:name="_Ref472266374"/>
      <w:bookmarkStart w:id="245" w:name="_Ref472275158"/>
      <w:bookmarkStart w:id="246" w:name="_Ref472275435"/>
      <w:r w:rsidR="000D2A51">
        <w:t>Librerías externas utilizadas</w:t>
      </w:r>
      <w:bookmarkEnd w:id="243"/>
      <w:bookmarkEnd w:id="244"/>
      <w:bookmarkEnd w:id="245"/>
      <w:bookmarkEnd w:id="246"/>
    </w:p>
    <w:p w14:paraId="48F6BCB4" w14:textId="77777777" w:rsidR="009869CD" w:rsidRDefault="009869CD" w:rsidP="009869CD"/>
    <w:p w14:paraId="3CB22A65" w14:textId="7080C95C"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ins w:id="247" w:author="Alejandro Gil Hernán" w:date="2017-01-16T18:14:00Z">
        <w:r w:rsidR="00650792">
          <w:t xml:space="preserve"> Posee </w:t>
        </w:r>
      </w:ins>
      <w:ins w:id="248" w:author="Alejandro Gil Hernán" w:date="2017-01-16T18:15:00Z">
        <w:r w:rsidR="00650792">
          <w:t>algoritmos báscos (popularidad, knn, factorización de matrices), similitudes (coseno, jaccard) para métodos basados en ítem y usuario</w:t>
        </w:r>
        <w:r w:rsidR="00650792">
          <w:rPr>
            <w:rStyle w:val="Refdecomentario"/>
          </w:rPr>
          <w:commentReference w:id="249"/>
        </w:r>
        <w:r w:rsidR="00650792">
          <w:t>.</w:t>
        </w:r>
      </w:ins>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14:paraId="1A1138D7" w14:textId="77777777" w:rsidR="00CA5351" w:rsidDel="00650792" w:rsidRDefault="00CA5351" w:rsidP="009869CD">
      <w:pPr>
        <w:rPr>
          <w:del w:id="250" w:author="Alejandro Gil Hernán" w:date="2017-01-16T18:15:00Z"/>
        </w:rPr>
      </w:pPr>
    </w:p>
    <w:p w14:paraId="21BE42E9" w14:textId="699EFAAC" w:rsidR="00E6304A" w:rsidDel="00650792" w:rsidRDefault="00CA5351">
      <w:pPr>
        <w:rPr>
          <w:del w:id="251" w:author="Alejandro Gil Hernán" w:date="2017-01-16T18:15:00Z"/>
        </w:rPr>
        <w:pPrChange w:id="252" w:author="Alejandro Gil Hernán" w:date="2017-01-16T18:15:00Z">
          <w:pPr>
            <w:ind w:firstLine="426"/>
          </w:pPr>
        </w:pPrChange>
      </w:pPr>
      <w:commentRangeStart w:id="253"/>
      <w:commentRangeStart w:id="254"/>
      <w:commentRangeStart w:id="255"/>
      <w:del w:id="256" w:author="Alejandro Gil Hernán" w:date="2017-01-16T18:15:00Z">
        <w:r w:rsidDel="00650792">
          <w:delText>RankSys ofrece una base a la de recomendación y evaluación, posee</w:delText>
        </w:r>
      </w:del>
    </w:p>
    <w:p w14:paraId="1B199DF8" w14:textId="304D611A" w:rsidR="00CA5351" w:rsidDel="00650792" w:rsidRDefault="00CA5351">
      <w:pPr>
        <w:rPr>
          <w:del w:id="257" w:author="Alejandro Gil Hernán" w:date="2017-01-16T18:15:00Z"/>
        </w:rPr>
        <w:pPrChange w:id="258" w:author="Alejandro Gil Hernán" w:date="2017-01-16T18:15:00Z">
          <w:pPr>
            <w:ind w:firstLine="426"/>
          </w:pPr>
        </w:pPrChange>
      </w:pPr>
      <w:del w:id="259" w:author="Alejandro Gil Hernán" w:date="2017-01-16T18:15:00Z">
        <w:r w:rsidDel="00650792">
          <w:delText xml:space="preserve"> algoritmos báscos (popularidad, knn, factorización de matrices), similitudes (coseno, jaccard) para métodos basados en ítem y usuario</w:delText>
        </w:r>
        <w:commentRangeEnd w:id="253"/>
        <w:r w:rsidR="00285F23" w:rsidDel="00650792">
          <w:rPr>
            <w:rStyle w:val="Refdecomentario"/>
          </w:rPr>
          <w:commentReference w:id="253"/>
        </w:r>
      </w:del>
      <w:commentRangeEnd w:id="254"/>
      <w:r w:rsidR="00650792">
        <w:rPr>
          <w:rStyle w:val="Refdecomentario"/>
        </w:rPr>
        <w:commentReference w:id="254"/>
      </w:r>
      <w:commentRangeEnd w:id="255"/>
      <w:r w:rsidR="00650792">
        <w:rPr>
          <w:rStyle w:val="Refdecomentario"/>
        </w:rPr>
        <w:commentReference w:id="255"/>
      </w:r>
      <w:del w:id="260" w:author="Alejandro Gil Hernán" w:date="2017-01-16T18:15:00Z">
        <w:r w:rsidDel="00650792">
          <w:delText>.</w:delText>
        </w:r>
      </w:del>
    </w:p>
    <w:p w14:paraId="40CDE4D9" w14:textId="77777777" w:rsidR="00D23C2E" w:rsidRDefault="00D23C2E">
      <w:pPr>
        <w:pPrChange w:id="261" w:author="Alejandro Gil Hernán" w:date="2017-01-16T18:15:00Z">
          <w:pPr>
            <w:ind w:firstLine="426"/>
          </w:pPr>
        </w:pPrChange>
      </w:pPr>
    </w:p>
    <w:p w14:paraId="35D123B0" w14:textId="47DD717C"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FC5C71">
        <w:fldChar w:fldCharType="begin"/>
      </w:r>
      <w:r w:rsidR="00580D76">
        <w:instrText xml:space="preserve"> REF _Ref472275569 \r \h </w:instrText>
      </w:r>
      <w:r w:rsidR="00FC5C71">
        <w:fldChar w:fldCharType="separate"/>
      </w:r>
      <w:r w:rsidR="00A8069E">
        <w:t>3.4.4</w:t>
      </w:r>
      <w:r w:rsidR="00FC5C71">
        <w:fldChar w:fldCharType="end"/>
      </w:r>
      <w:r w:rsidR="00580D76">
        <w:t>)</w:t>
      </w:r>
    </w:p>
    <w:p w14:paraId="3352DC06" w14:textId="77777777" w:rsidR="007B5441" w:rsidRPr="00D51EDE" w:rsidRDefault="007B5441" w:rsidP="000D2A51"/>
    <w:p w14:paraId="0CCF97CB" w14:textId="77777777" w:rsidR="00CB2C1F" w:rsidRDefault="00CB2C1F" w:rsidP="00CB2C1F">
      <w:pPr>
        <w:pStyle w:val="Ttulo3"/>
      </w:pPr>
      <w:bookmarkStart w:id="262" w:name="_Cálculo_aproximado_de"/>
      <w:bookmarkStart w:id="263" w:name="_Toc471826488"/>
      <w:bookmarkStart w:id="264" w:name="_Ref472266378"/>
      <w:bookmarkStart w:id="265" w:name="_Ref472274830"/>
      <w:bookmarkEnd w:id="262"/>
      <w:r>
        <w:t>Cálculo aproximado de vecinos</w:t>
      </w:r>
      <w:bookmarkEnd w:id="263"/>
      <w:bookmarkEnd w:id="264"/>
      <w:bookmarkEnd w:id="265"/>
    </w:p>
    <w:p w14:paraId="12FEF069" w14:textId="77777777" w:rsidR="00D3114D" w:rsidRDefault="00D3114D" w:rsidP="00D3114D"/>
    <w:p w14:paraId="59599F52" w14:textId="61636731"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FC5C71">
        <w:fldChar w:fldCharType="begin"/>
      </w:r>
      <w:r w:rsidR="000C3F29">
        <w:instrText xml:space="preserve"> REF _Ref471743373 \r \h </w:instrText>
      </w:r>
      <w:r w:rsidR="00FC5C71">
        <w:fldChar w:fldCharType="separate"/>
      </w:r>
      <w:r w:rsidR="00A8069E">
        <w:t>[2]</w:t>
      </w:r>
      <w:r w:rsidR="00FC5C71">
        <w:fldChar w:fldCharType="end"/>
      </w:r>
      <w:r w:rsidR="000C3F29">
        <w:t xml:space="preserve">, </w:t>
      </w:r>
      <w:r w:rsidR="00FC5C71">
        <w:fldChar w:fldCharType="begin"/>
      </w:r>
      <w:r w:rsidR="000C3F29">
        <w:instrText xml:space="preserve"> REF _Ref471743356 \r \h </w:instrText>
      </w:r>
      <w:r w:rsidR="00FC5C71">
        <w:fldChar w:fldCharType="separate"/>
      </w:r>
      <w:ins w:id="266" w:author="Alejandro Gil Hernán" w:date="2017-01-16T20:10:00Z">
        <w:r w:rsidR="00A8069E">
          <w:rPr>
            <w:b/>
            <w:bCs/>
          </w:rPr>
          <w:t>¡Error! No se encuentra el origen de la referencia.</w:t>
        </w:r>
      </w:ins>
      <w:del w:id="267" w:author="Alejandro Gil Hernán" w:date="2017-01-16T20:10:00Z">
        <w:r w:rsidR="0057226A" w:rsidDel="00A8069E">
          <w:delText>[3]</w:delText>
        </w:r>
      </w:del>
      <w:r w:rsidR="00FC5C71">
        <w:fldChar w:fldCharType="end"/>
      </w:r>
      <w:r w:rsidR="000C3F29">
        <w:t xml:space="preserve"> y </w:t>
      </w:r>
      <w:r w:rsidR="00FC5C71">
        <w:fldChar w:fldCharType="begin"/>
      </w:r>
      <w:r w:rsidR="000C3F29">
        <w:instrText xml:space="preserve"> REF _Ref471743361 \r \h </w:instrText>
      </w:r>
      <w:r w:rsidR="00FC5C71">
        <w:fldChar w:fldCharType="separate"/>
      </w:r>
      <w:r w:rsidR="00A8069E">
        <w:t>[4]</w:t>
      </w:r>
      <w:r w:rsidR="00FC5C71">
        <w:fldChar w:fldCharType="end"/>
      </w:r>
      <w:r w:rsidR="005E5878">
        <w:t>.</w:t>
      </w:r>
      <w:r>
        <w:t xml:space="preserve"> La finalidad es la misma que el cómputo mediante similitudes, obtener los k vecinos más cercanos a un usuario en concreto. </w:t>
      </w:r>
    </w:p>
    <w:p w14:paraId="5E41E8F3" w14:textId="77777777" w:rsidR="00881C8B" w:rsidRDefault="00881C8B" w:rsidP="003B13F9"/>
    <w:p w14:paraId="21929C27" w14:textId="77777777" w:rsidR="00881C8B" w:rsidRDefault="00881C8B" w:rsidP="00881C8B">
      <w:pPr>
        <w:keepNext/>
        <w:jc w:val="center"/>
      </w:pPr>
      <w:r>
        <w:rPr>
          <w:noProof/>
          <w:lang w:val="es-ES_tradnl" w:eastAsia="es-ES_tradnl"/>
        </w:rPr>
        <w:drawing>
          <wp:inline distT="0" distB="0" distL="0" distR="0" wp14:anchorId="3826F74A" wp14:editId="49E9911F">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107D50E6" w14:textId="132D99D0" w:rsidR="005E5878" w:rsidRDefault="00881C8B" w:rsidP="0085640A">
      <w:pPr>
        <w:pStyle w:val="Descripcin"/>
      </w:pPr>
      <w:bookmarkStart w:id="268" w:name="_Toc471825599"/>
      <w:r>
        <w:t xml:space="preserve">Figura </w:t>
      </w:r>
      <w:fldSimple w:instr=" SEQ Figura \* ARABIC ">
        <w:r w:rsidR="00A8069E">
          <w:rPr>
            <w:noProof/>
          </w:rPr>
          <w:t>8</w:t>
        </w:r>
      </w:fldSimple>
      <w:r>
        <w:t>. Mapa bidimensional de usuarios</w:t>
      </w:r>
      <w:bookmarkEnd w:id="268"/>
    </w:p>
    <w:p w14:paraId="32953B08"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14:paraId="22067395" w14:textId="77777777" w:rsidR="00DF7E53" w:rsidRDefault="00DF7E53" w:rsidP="005E5878">
      <w:pPr>
        <w:ind w:firstLine="426"/>
      </w:pPr>
    </w:p>
    <w:p w14:paraId="6C8CCE27" w14:textId="77777777" w:rsidR="00DF7E53" w:rsidRDefault="00DF7E53" w:rsidP="00DF7E53">
      <w:pPr>
        <w:ind w:firstLine="426"/>
        <w:jc w:val="center"/>
      </w:pPr>
      <w:r>
        <w:rPr>
          <w:noProof/>
          <w:lang w:val="es-ES_tradnl" w:eastAsia="es-ES_tradnl"/>
        </w:rPr>
        <w:drawing>
          <wp:inline distT="0" distB="0" distL="0" distR="0" wp14:anchorId="207137CB" wp14:editId="32761EF2">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0CDA2C1" w14:textId="77777777" w:rsidR="00DF7E53" w:rsidRPr="003B13F9" w:rsidRDefault="00DF7E53" w:rsidP="00DF7E53">
      <w:pPr>
        <w:ind w:firstLine="426"/>
      </w:pPr>
    </w:p>
    <w:p w14:paraId="1BE9B83B" w14:textId="77777777" w:rsidR="00D3114D" w:rsidRDefault="00DF7E53" w:rsidP="003B13F9">
      <w:pPr>
        <w:ind w:firstLine="426"/>
      </w:pPr>
      <w:r>
        <w:lastRenderedPageBreak/>
        <w:t>Por lo que en éste método se excluyen las similitudes y tomamos como valor de proximidad la distancia entre los vectores.</w:t>
      </w:r>
    </w:p>
    <w:p w14:paraId="704D7B7C" w14:textId="77777777" w:rsidR="00F97FCC" w:rsidRDefault="00F97FCC" w:rsidP="003B13F9">
      <w:pPr>
        <w:ind w:firstLine="426"/>
      </w:pPr>
    </w:p>
    <w:p w14:paraId="67872BE5" w14:textId="77228E96"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47ABE71A" w14:textId="77777777" w:rsidR="00F97FCC" w:rsidRDefault="00F97FCC" w:rsidP="003B13F9">
      <w:pPr>
        <w:ind w:firstLine="426"/>
      </w:pPr>
    </w:p>
    <w:p w14:paraId="28CDB467" w14:textId="77777777" w:rsidR="00E24981" w:rsidRDefault="00F97FCC" w:rsidP="00E24981">
      <w:pPr>
        <w:keepNext/>
        <w:jc w:val="center"/>
      </w:pPr>
      <w:r>
        <w:rPr>
          <w:noProof/>
          <w:lang w:val="es-ES_tradnl" w:eastAsia="es-ES_tradnl"/>
        </w:rPr>
        <w:drawing>
          <wp:inline distT="0" distB="0" distL="0" distR="0" wp14:anchorId="788DE63A" wp14:editId="76C647BD">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768E92BB" w14:textId="2839F477" w:rsidR="00F97FCC" w:rsidRDefault="00E24981" w:rsidP="00E24981">
      <w:pPr>
        <w:pStyle w:val="Descripcin"/>
      </w:pPr>
      <w:bookmarkStart w:id="269" w:name="_Toc471825600"/>
      <w:r>
        <w:t xml:space="preserve">Figura </w:t>
      </w:r>
      <w:fldSimple w:instr=" SEQ Figura \* ARABIC ">
        <w:r w:rsidR="00A8069E">
          <w:rPr>
            <w:noProof/>
          </w:rPr>
          <w:t>9</w:t>
        </w:r>
      </w:fldSimple>
      <w:r>
        <w:t xml:space="preserve">. Mapa de </w:t>
      </w:r>
      <w:r w:rsidR="001E51BC">
        <w:t>distribución</w:t>
      </w:r>
      <w:r>
        <w:t xml:space="preserve"> de usuarios en el espacio</w:t>
      </w:r>
      <w:bookmarkEnd w:id="269"/>
    </w:p>
    <w:p w14:paraId="569FFC6E" w14:textId="77777777" w:rsidR="00F97FCC" w:rsidRDefault="00F97FCC" w:rsidP="00F97FCC">
      <w:pPr>
        <w:ind w:firstLine="426"/>
      </w:pPr>
    </w:p>
    <w:p w14:paraId="52A3E266" w14:textId="77777777"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14:paraId="7431461B" w14:textId="77777777" w:rsidR="00F97FCC" w:rsidRDefault="00F97FCC" w:rsidP="00F97FCC">
      <w:pPr>
        <w:ind w:firstLine="426"/>
      </w:pPr>
    </w:p>
    <w:p w14:paraId="215B7EF5" w14:textId="0D001474"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14:paraId="4E224E4D" w14:textId="77777777" w:rsidR="00AD7150" w:rsidRDefault="00AD7150" w:rsidP="00F97FCC">
      <w:pPr>
        <w:ind w:firstLine="426"/>
      </w:pPr>
    </w:p>
    <w:p w14:paraId="1522BCE3" w14:textId="77777777" w:rsidR="00AD7150" w:rsidRDefault="00AD7150" w:rsidP="00AD7150">
      <w:pPr>
        <w:keepNext/>
        <w:jc w:val="center"/>
      </w:pPr>
      <w:r>
        <w:rPr>
          <w:noProof/>
          <w:lang w:val="es-ES_tradnl" w:eastAsia="es-ES_tradnl"/>
        </w:rPr>
        <w:drawing>
          <wp:inline distT="0" distB="0" distL="0" distR="0" wp14:anchorId="2FBB037D" wp14:editId="3481A68E">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70B50CEE" w14:textId="1E5166A0" w:rsidR="00AD7150" w:rsidRDefault="00AD7150" w:rsidP="00AD7150">
      <w:pPr>
        <w:pStyle w:val="Descripcin"/>
      </w:pPr>
      <w:bookmarkStart w:id="270" w:name="_Toc471825601"/>
      <w:r>
        <w:t xml:space="preserve">Figura </w:t>
      </w:r>
      <w:fldSimple w:instr=" SEQ Figura \* ARABIC ">
        <w:r w:rsidR="00A8069E">
          <w:rPr>
            <w:noProof/>
          </w:rPr>
          <w:t>10</w:t>
        </w:r>
      </w:fldSimple>
      <w:r>
        <w:t>. Mapa con tres particiones aleatorias</w:t>
      </w:r>
      <w:bookmarkEnd w:id="270"/>
    </w:p>
    <w:p w14:paraId="6CBDF6B3" w14:textId="77777777" w:rsidR="00AD7150" w:rsidRDefault="00AD7150" w:rsidP="00AD7150">
      <w:pPr>
        <w:jc w:val="center"/>
      </w:pPr>
    </w:p>
    <w:p w14:paraId="4EAE3520" w14:textId="77777777" w:rsidR="0085640A" w:rsidRDefault="0085640A" w:rsidP="003B13F9">
      <w:pPr>
        <w:ind w:firstLine="426"/>
      </w:pPr>
    </w:p>
    <w:p w14:paraId="0C38EF75" w14:textId="77777777" w:rsidR="0085640A" w:rsidRDefault="00AD7150" w:rsidP="003B13F9">
      <w:pPr>
        <w:ind w:firstLine="426"/>
      </w:pPr>
      <w:r>
        <w:t xml:space="preserve">En este punto el árbol resultante sería el siguiente: </w:t>
      </w:r>
    </w:p>
    <w:p w14:paraId="7F472561" w14:textId="77777777" w:rsidR="00416E72" w:rsidRDefault="00416E72" w:rsidP="003B13F9">
      <w:pPr>
        <w:ind w:firstLine="426"/>
      </w:pPr>
    </w:p>
    <w:p w14:paraId="6771FE2F" w14:textId="77777777" w:rsidR="00AD7150" w:rsidRDefault="00AD7150" w:rsidP="003B13F9">
      <w:pPr>
        <w:ind w:firstLine="426"/>
      </w:pPr>
    </w:p>
    <w:p w14:paraId="1B314C55" w14:textId="77777777" w:rsidR="00416E72" w:rsidRDefault="00416E72" w:rsidP="00146163">
      <w:pPr>
        <w:keepNext/>
        <w:jc w:val="center"/>
      </w:pPr>
      <w:r>
        <w:rPr>
          <w:noProof/>
          <w:lang w:val="es-ES_tradnl" w:eastAsia="es-ES_tradnl"/>
        </w:rPr>
        <w:drawing>
          <wp:inline distT="0" distB="0" distL="0" distR="0" wp14:anchorId="6CDF6EC0" wp14:editId="52A89B6F">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4D4A2B00" w14:textId="4B8C09D3" w:rsidR="00AD7150" w:rsidRDefault="00416E72" w:rsidP="00416E72">
      <w:pPr>
        <w:pStyle w:val="Descripcin"/>
      </w:pPr>
      <w:bookmarkStart w:id="271" w:name="_Toc471825602"/>
      <w:r>
        <w:t xml:space="preserve">Figura </w:t>
      </w:r>
      <w:fldSimple w:instr=" SEQ Figura \* ARABIC ">
        <w:r w:rsidR="00A8069E">
          <w:rPr>
            <w:noProof/>
          </w:rPr>
          <w:t>11</w:t>
        </w:r>
      </w:fldSimple>
      <w:r>
        <w:t>. Árbol resultante de realizar tres particiones</w:t>
      </w:r>
      <w:bookmarkEnd w:id="271"/>
    </w:p>
    <w:p w14:paraId="31607BD6" w14:textId="77777777" w:rsidR="00416E72" w:rsidRDefault="00416E72" w:rsidP="00416E72"/>
    <w:p w14:paraId="5D7B9C9A"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6A33B44F" w14:textId="77777777" w:rsidR="00E3711F" w:rsidRDefault="00E3711F" w:rsidP="00DB11D2">
      <w:pPr>
        <w:ind w:firstLine="426"/>
      </w:pPr>
    </w:p>
    <w:p w14:paraId="5C9917E9" w14:textId="77777777" w:rsidR="00A61D67" w:rsidRDefault="00E3711F" w:rsidP="00A61D67">
      <w:pPr>
        <w:keepNext/>
        <w:jc w:val="center"/>
      </w:pPr>
      <w:r>
        <w:rPr>
          <w:noProof/>
          <w:lang w:val="es-ES_tradnl" w:eastAsia="es-ES_tradnl"/>
        </w:rPr>
        <w:drawing>
          <wp:inline distT="0" distB="0" distL="0" distR="0" wp14:anchorId="295FC984" wp14:editId="5AC29EC6">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8"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78371DFB" w14:textId="4231EB28" w:rsidR="00146163" w:rsidRDefault="00A61D67" w:rsidP="00146163">
      <w:pPr>
        <w:pStyle w:val="Descripcin"/>
      </w:pPr>
      <w:bookmarkStart w:id="272" w:name="_Toc471825603"/>
      <w:r>
        <w:t xml:space="preserve">Figura </w:t>
      </w:r>
      <w:fldSimple w:instr=" SEQ Figura \* ARABIC ">
        <w:r w:rsidR="00A8069E">
          <w:rPr>
            <w:noProof/>
          </w:rPr>
          <w:t>12</w:t>
        </w:r>
      </w:fldSimple>
      <w:r>
        <w:t>. Mapa de particiones para k=10</w:t>
      </w:r>
      <w:bookmarkEnd w:id="272"/>
    </w:p>
    <w:p w14:paraId="75862C4D" w14:textId="77777777" w:rsidR="00146163" w:rsidRDefault="00146163" w:rsidP="00146163">
      <w:pPr>
        <w:ind w:firstLine="426"/>
      </w:pPr>
      <w:r>
        <w:t>Y el correspondiente árbol:</w:t>
      </w:r>
    </w:p>
    <w:p w14:paraId="375E8B92" w14:textId="77777777" w:rsidR="00146163" w:rsidRDefault="00146163" w:rsidP="00146163">
      <w:pPr>
        <w:ind w:firstLine="426"/>
      </w:pPr>
    </w:p>
    <w:p w14:paraId="411D34C9" w14:textId="77777777" w:rsidR="00A71B9D" w:rsidRDefault="00146163" w:rsidP="00A71B9D">
      <w:pPr>
        <w:keepNext/>
        <w:jc w:val="center"/>
      </w:pPr>
      <w:r>
        <w:rPr>
          <w:noProof/>
          <w:lang w:val="es-ES_tradnl" w:eastAsia="es-ES_tradnl"/>
        </w:rPr>
        <w:drawing>
          <wp:inline distT="0" distB="0" distL="0" distR="0" wp14:anchorId="7751F941" wp14:editId="1ED41EF6">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187EC735" w14:textId="6FBF6365" w:rsidR="00146163" w:rsidRPr="00146163" w:rsidRDefault="00A71B9D" w:rsidP="00A71B9D">
      <w:pPr>
        <w:pStyle w:val="Descripcin"/>
      </w:pPr>
      <w:bookmarkStart w:id="273" w:name="_Toc471825604"/>
      <w:r>
        <w:t xml:space="preserve">Figura </w:t>
      </w:r>
      <w:fldSimple w:instr=" SEQ Figura \* ARABIC ">
        <w:r w:rsidR="00A8069E">
          <w:rPr>
            <w:noProof/>
          </w:rPr>
          <w:t>13</w:t>
        </w:r>
      </w:fldSimple>
      <w:r>
        <w:t>. Árbol binario de particiones para k=10.</w:t>
      </w:r>
      <w:bookmarkEnd w:id="273"/>
    </w:p>
    <w:p w14:paraId="52ACFAF8" w14:textId="223621E3"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5124D735" w14:textId="77777777" w:rsidR="001605DC" w:rsidRDefault="001605DC" w:rsidP="00512113">
      <w:pPr>
        <w:ind w:firstLine="426"/>
      </w:pPr>
    </w:p>
    <w:p w14:paraId="0D60E14D" w14:textId="5EF0B03E" w:rsidR="001605DC" w:rsidRDefault="00EB7FFB" w:rsidP="00512113">
      <w:pPr>
        <w:ind w:firstLine="426"/>
      </w:pPr>
      <w:r>
        <w:t>Imaginemos que buscamos un usuario concreto que resulta ser el siguiente:</w:t>
      </w:r>
    </w:p>
    <w:p w14:paraId="58B000AB" w14:textId="77777777" w:rsidR="00EB7FFB" w:rsidRDefault="00EB7FFB" w:rsidP="00512113">
      <w:pPr>
        <w:ind w:firstLine="426"/>
      </w:pPr>
    </w:p>
    <w:p w14:paraId="731674B6" w14:textId="77777777" w:rsidR="00EB7FFB" w:rsidRDefault="00EB7FFB" w:rsidP="00EB7FFB">
      <w:pPr>
        <w:keepNext/>
        <w:jc w:val="center"/>
      </w:pPr>
      <w:r>
        <w:rPr>
          <w:noProof/>
          <w:lang w:val="es-ES_tradnl" w:eastAsia="es-ES_tradnl"/>
        </w:rPr>
        <w:drawing>
          <wp:inline distT="0" distB="0" distL="0" distR="0" wp14:anchorId="4AB49005" wp14:editId="0C05E2B1">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3F886D18" w14:textId="5F6C5ECC" w:rsidR="00EB7FFB" w:rsidRDefault="00EB7FFB" w:rsidP="00EB7FFB">
      <w:pPr>
        <w:pStyle w:val="Descripcin"/>
      </w:pPr>
      <w:bookmarkStart w:id="274" w:name="_Toc471825605"/>
      <w:r>
        <w:t xml:space="preserve">Figura </w:t>
      </w:r>
      <w:fldSimple w:instr=" SEQ Figura \* ARABIC ">
        <w:r w:rsidR="00A8069E">
          <w:rPr>
            <w:noProof/>
          </w:rPr>
          <w:t>14</w:t>
        </w:r>
      </w:fldSimple>
      <w:r>
        <w:t>. Búsqueda de un usuario en el espacio</w:t>
      </w:r>
      <w:bookmarkEnd w:id="274"/>
    </w:p>
    <w:p w14:paraId="6FCDF8AC" w14:textId="77777777" w:rsidR="00EB7FFB" w:rsidRDefault="00EB7FFB" w:rsidP="00EB7FFB">
      <w:pPr>
        <w:ind w:firstLine="426"/>
        <w:jc w:val="center"/>
      </w:pPr>
    </w:p>
    <w:p w14:paraId="4BC9DF36" w14:textId="77777777" w:rsidR="00EB7FFB" w:rsidRDefault="00EB7FFB" w:rsidP="00512113">
      <w:pPr>
        <w:ind w:firstLine="426"/>
      </w:pPr>
    </w:p>
    <w:p w14:paraId="1A84F6DB" w14:textId="77777777" w:rsidR="00EB7FFB" w:rsidRDefault="00EB7FFB" w:rsidP="00EB7FFB">
      <w:pPr>
        <w:keepNext/>
        <w:jc w:val="center"/>
      </w:pPr>
      <w:r>
        <w:rPr>
          <w:noProof/>
          <w:lang w:val="es-ES_tradnl" w:eastAsia="es-ES_tradnl"/>
        </w:rPr>
        <w:drawing>
          <wp:inline distT="0" distB="0" distL="0" distR="0" wp14:anchorId="58D64FBB" wp14:editId="30BD91F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FEFA09" w14:textId="620B5CFB" w:rsidR="00331281" w:rsidRDefault="00EB7FFB" w:rsidP="008F4888">
      <w:pPr>
        <w:pStyle w:val="Descripcin"/>
      </w:pPr>
      <w:bookmarkStart w:id="275" w:name="_Toc471825606"/>
      <w:r>
        <w:t xml:space="preserve">Figura </w:t>
      </w:r>
      <w:fldSimple w:instr=" SEQ Figura \* ARABIC ">
        <w:r w:rsidR="00A8069E">
          <w:rPr>
            <w:noProof/>
          </w:rPr>
          <w:t>15</w:t>
        </w:r>
      </w:fldSimple>
      <w:r>
        <w:t>. Árbol resultante de la búsqueda de un usuario</w:t>
      </w:r>
      <w:bookmarkEnd w:id="275"/>
    </w:p>
    <w:p w14:paraId="45CB1A3D" w14:textId="77777777"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14:paraId="1BBA7074" w14:textId="77777777" w:rsidR="008F4888" w:rsidRDefault="008F4888" w:rsidP="00331281">
      <w:pPr>
        <w:ind w:firstLine="426"/>
      </w:pPr>
    </w:p>
    <w:p w14:paraId="5A78C0E5" w14:textId="77777777" w:rsidR="008F4888" w:rsidRDefault="008F4888" w:rsidP="00331281">
      <w:pPr>
        <w:ind w:firstLine="426"/>
      </w:pPr>
      <w:r>
        <w:t>Por lo tanto, hay dos problemas a resolver:</w:t>
      </w:r>
    </w:p>
    <w:p w14:paraId="658CF837" w14:textId="77777777" w:rsidR="00251720" w:rsidRDefault="00251720" w:rsidP="00331281">
      <w:pPr>
        <w:ind w:firstLine="426"/>
      </w:pPr>
    </w:p>
    <w:p w14:paraId="6C1B4CD0" w14:textId="77777777" w:rsidR="008F4888" w:rsidRDefault="008F4888" w:rsidP="007C20BF">
      <w:pPr>
        <w:pStyle w:val="Prrafodelista"/>
        <w:numPr>
          <w:ilvl w:val="0"/>
          <w:numId w:val="21"/>
        </w:numPr>
      </w:pPr>
      <w:r>
        <w:t>Encontrar los vecinos realmente más cercanos</w:t>
      </w:r>
    </w:p>
    <w:p w14:paraId="6E5ECAE9" w14:textId="77777777" w:rsidR="008F4888" w:rsidRDefault="00251720" w:rsidP="007C20BF">
      <w:pPr>
        <w:pStyle w:val="Prrafodelista"/>
        <w:numPr>
          <w:ilvl w:val="0"/>
          <w:numId w:val="21"/>
        </w:numPr>
      </w:pPr>
      <w:r>
        <w:t>Encontrar más de los siete vecinos que definen el área encontrada.</w:t>
      </w:r>
    </w:p>
    <w:p w14:paraId="459B3685" w14:textId="77777777" w:rsidR="00FC1D31" w:rsidRDefault="00FC1D31" w:rsidP="00FC1D31"/>
    <w:p w14:paraId="6E87591E"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5972B4B4" w14:textId="77777777" w:rsidR="007E449E" w:rsidRDefault="007E449E" w:rsidP="007E449E">
      <w:pPr>
        <w:ind w:firstLine="426"/>
      </w:pPr>
    </w:p>
    <w:p w14:paraId="208B514F" w14:textId="77777777" w:rsidR="007E449E" w:rsidRDefault="007E449E" w:rsidP="007E449E">
      <w:pPr>
        <w:keepNext/>
        <w:jc w:val="center"/>
      </w:pPr>
      <w:r>
        <w:rPr>
          <w:noProof/>
          <w:lang w:val="es-ES_tradnl" w:eastAsia="es-ES_tradnl"/>
        </w:rPr>
        <w:drawing>
          <wp:inline distT="0" distB="0" distL="0" distR="0" wp14:anchorId="7394E905" wp14:editId="32BC6B8A">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1BBAF71A" w14:textId="3EF5668B" w:rsidR="007E449E" w:rsidRDefault="007E449E" w:rsidP="007E449E">
      <w:pPr>
        <w:pStyle w:val="Descripcin"/>
      </w:pPr>
      <w:bookmarkStart w:id="276" w:name="_Toc471825607"/>
      <w:r>
        <w:t xml:space="preserve">Figura </w:t>
      </w:r>
      <w:fldSimple w:instr=" SEQ Figura \* ARABIC ">
        <w:r w:rsidR="00A8069E">
          <w:rPr>
            <w:noProof/>
          </w:rPr>
          <w:t>16</w:t>
        </w:r>
      </w:fldSimple>
      <w:r>
        <w:t>. Mapa de ampliación en la búsqueda de vecinos</w:t>
      </w:r>
      <w:bookmarkEnd w:id="276"/>
      <w:r>
        <w:t xml:space="preserve"> </w:t>
      </w:r>
    </w:p>
    <w:p w14:paraId="6EA66B25" w14:textId="77777777" w:rsidR="007E449E" w:rsidRDefault="007E449E" w:rsidP="007E449E">
      <w:pPr>
        <w:jc w:val="center"/>
      </w:pPr>
    </w:p>
    <w:p w14:paraId="01696E52" w14:textId="77777777" w:rsidR="007E449E" w:rsidRDefault="007E449E" w:rsidP="007E449E">
      <w:pPr>
        <w:jc w:val="center"/>
      </w:pPr>
    </w:p>
    <w:p w14:paraId="44B9E747" w14:textId="77777777" w:rsidR="007E449E" w:rsidRDefault="007E449E" w:rsidP="007E449E">
      <w:pPr>
        <w:keepNext/>
        <w:jc w:val="center"/>
      </w:pPr>
      <w:r>
        <w:rPr>
          <w:noProof/>
          <w:lang w:val="es-ES_tradnl" w:eastAsia="es-ES_tradnl"/>
        </w:rPr>
        <w:drawing>
          <wp:inline distT="0" distB="0" distL="0" distR="0" wp14:anchorId="01765764" wp14:editId="34034B08">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2AEA5E12" w14:textId="6269120B" w:rsidR="007E449E" w:rsidRDefault="007E449E" w:rsidP="007E449E">
      <w:pPr>
        <w:pStyle w:val="Descripcin"/>
      </w:pPr>
      <w:bookmarkStart w:id="277" w:name="_Toc471825608"/>
      <w:r>
        <w:t xml:space="preserve">Figura </w:t>
      </w:r>
      <w:fldSimple w:instr=" SEQ Figura \* ARABIC ">
        <w:r w:rsidR="00A8069E">
          <w:rPr>
            <w:noProof/>
          </w:rPr>
          <w:t>17</w:t>
        </w:r>
      </w:fldSimple>
      <w:r>
        <w:t>. Árbol de ampliación en la búsqueda de vecinos</w:t>
      </w:r>
      <w:bookmarkEnd w:id="277"/>
    </w:p>
    <w:p w14:paraId="7C279E38" w14:textId="77777777" w:rsidR="0085640A" w:rsidRPr="003B13F9" w:rsidRDefault="0085640A" w:rsidP="003B13F9">
      <w:pPr>
        <w:ind w:firstLine="426"/>
      </w:pPr>
    </w:p>
    <w:p w14:paraId="16EDC7B4"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3B12F385" w14:textId="77777777" w:rsidR="00677F31" w:rsidRDefault="00677F31" w:rsidP="000C479C">
      <w:pPr>
        <w:ind w:firstLine="426"/>
      </w:pPr>
    </w:p>
    <w:p w14:paraId="611518D2"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01661286" w14:textId="77777777" w:rsidR="008A20A0" w:rsidRDefault="008A20A0" w:rsidP="000C479C">
      <w:pPr>
        <w:ind w:firstLine="426"/>
      </w:pPr>
    </w:p>
    <w:p w14:paraId="43E1572D" w14:textId="77777777" w:rsidR="00DB66EF" w:rsidRDefault="00DB66EF" w:rsidP="00DB66EF">
      <w:pPr>
        <w:keepNext/>
        <w:jc w:val="center"/>
      </w:pPr>
      <w:r>
        <w:rPr>
          <w:noProof/>
          <w:lang w:val="es-ES_tradnl" w:eastAsia="es-ES_tradnl"/>
        </w:rPr>
        <w:lastRenderedPageBreak/>
        <w:drawing>
          <wp:inline distT="0" distB="0" distL="0" distR="0" wp14:anchorId="7D62321E" wp14:editId="3B29A7CA">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36DA318A" w14:textId="3EF400C1" w:rsidR="008A20A0" w:rsidRDefault="00DB66EF" w:rsidP="00DB66EF">
      <w:pPr>
        <w:pStyle w:val="Descripcin"/>
      </w:pPr>
      <w:bookmarkStart w:id="278" w:name="_Toc471825609"/>
      <w:r>
        <w:t xml:space="preserve">Figura </w:t>
      </w:r>
      <w:fldSimple w:instr=" SEQ Figura \* ARABIC ">
        <w:r w:rsidR="00A8069E">
          <w:rPr>
            <w:noProof/>
          </w:rPr>
          <w:t>18</w:t>
        </w:r>
      </w:fldSimple>
      <w:r>
        <w:t>. Vecindario de candidatos a vecinos más próximos en el espacio</w:t>
      </w:r>
      <w:bookmarkEnd w:id="278"/>
    </w:p>
    <w:p w14:paraId="6BAB586B" w14:textId="77777777" w:rsidR="00DB66EF" w:rsidRDefault="00DB66EF" w:rsidP="00DB66EF"/>
    <w:p w14:paraId="276BE02F"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70842058" w14:textId="77777777" w:rsidR="0009793A" w:rsidRDefault="0009793A" w:rsidP="00DB66EF">
      <w:pPr>
        <w:ind w:firstLine="426"/>
      </w:pPr>
    </w:p>
    <w:p w14:paraId="17D9D5CB" w14:textId="77777777" w:rsidR="006A0F1C" w:rsidRDefault="0009793A" w:rsidP="006A0F1C">
      <w:pPr>
        <w:keepNext/>
        <w:jc w:val="center"/>
      </w:pPr>
      <w:r>
        <w:rPr>
          <w:noProof/>
          <w:lang w:val="es-ES_tradnl" w:eastAsia="es-ES_tradnl"/>
        </w:rPr>
        <w:drawing>
          <wp:inline distT="0" distB="0" distL="0" distR="0" wp14:anchorId="4816CE6B" wp14:editId="2DF9B723">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1AEB901C" w14:textId="05BCEFE6" w:rsidR="0009793A" w:rsidRDefault="006A0F1C" w:rsidP="006A0F1C">
      <w:pPr>
        <w:pStyle w:val="Descripcin"/>
      </w:pPr>
      <w:bookmarkStart w:id="279" w:name="_Toc471825610"/>
      <w:r>
        <w:t xml:space="preserve">Figura </w:t>
      </w:r>
      <w:fldSimple w:instr=" SEQ Figura \* ARABIC ">
        <w:r w:rsidR="00A8069E">
          <w:rPr>
            <w:noProof/>
          </w:rPr>
          <w:t>19</w:t>
        </w:r>
      </w:fldSimple>
      <w:r>
        <w:t>. Radio que comprende los vecinos más próximos</w:t>
      </w:r>
      <w:r w:rsidR="008017A3">
        <w:t xml:space="preserve"> en el espacio</w:t>
      </w:r>
      <w:bookmarkEnd w:id="279"/>
    </w:p>
    <w:p w14:paraId="5A0440F6" w14:textId="77777777" w:rsidR="0009793A" w:rsidRDefault="0009793A" w:rsidP="0009793A">
      <w:pPr>
        <w:jc w:val="center"/>
      </w:pPr>
    </w:p>
    <w:p w14:paraId="703CFF72"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F20AFB3" w14:textId="77777777" w:rsidR="00DB66EF" w:rsidRDefault="00DB66EF" w:rsidP="008A20A0">
      <w:pPr>
        <w:jc w:val="center"/>
      </w:pPr>
    </w:p>
    <w:p w14:paraId="54014676" w14:textId="77777777" w:rsidR="00DB66EF" w:rsidRDefault="00DB66EF" w:rsidP="008A20A0">
      <w:pPr>
        <w:jc w:val="center"/>
      </w:pPr>
    </w:p>
    <w:p w14:paraId="4FF8EE04" w14:textId="77777777" w:rsidR="00DB66EF" w:rsidRDefault="00DB66EF" w:rsidP="00DB66EF">
      <w:pPr>
        <w:jc w:val="left"/>
      </w:pPr>
    </w:p>
    <w:p w14:paraId="1BCFDE6E" w14:textId="77777777" w:rsidR="00376EB6" w:rsidRDefault="00D3114D" w:rsidP="00376EB6">
      <w:pPr>
        <w:keepNext/>
        <w:jc w:val="center"/>
      </w:pPr>
      <w:r>
        <w:rPr>
          <w:noProof/>
          <w:lang w:val="es-ES_tradnl" w:eastAsia="es-ES_tradnl"/>
        </w:rPr>
        <w:lastRenderedPageBreak/>
        <w:drawing>
          <wp:inline distT="0" distB="0" distL="0" distR="0" wp14:anchorId="5FF39281" wp14:editId="1E484212">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1094E6AC" w14:textId="7C3238F5" w:rsidR="00CB2C1F" w:rsidRDefault="00376EB6" w:rsidP="00BB68D9">
      <w:pPr>
        <w:pStyle w:val="Descripcin"/>
      </w:pPr>
      <w:bookmarkStart w:id="280" w:name="_Toc471825611"/>
      <w:r>
        <w:t xml:space="preserve">Figura </w:t>
      </w:r>
      <w:fldSimple w:instr=" SEQ Figura \* ARABIC ">
        <w:r w:rsidR="00A8069E">
          <w:rPr>
            <w:noProof/>
          </w:rPr>
          <w:t>20</w:t>
        </w:r>
      </w:fldSimple>
      <w:r>
        <w:t>. Mapa bidimensional</w:t>
      </w:r>
      <w:r w:rsidR="0057375B" w:rsidRPr="0057375B">
        <w:t xml:space="preserve"> </w:t>
      </w:r>
      <w:r w:rsidR="0057375B">
        <w:t>de vecinos</w:t>
      </w:r>
      <w:r>
        <w:t xml:space="preserve"> con particiones aleatorias</w:t>
      </w:r>
      <w:bookmarkEnd w:id="280"/>
    </w:p>
    <w:p w14:paraId="3B621D9D" w14:textId="77777777" w:rsidR="00CB2C1F" w:rsidRPr="00CB2C1F" w:rsidRDefault="00CB2C1F" w:rsidP="00CB2C1F"/>
    <w:p w14:paraId="3E16F4AA" w14:textId="77777777" w:rsidR="00BB68D9" w:rsidRDefault="00BB68D9" w:rsidP="000D2A51">
      <w:pPr>
        <w:pStyle w:val="Ttulo3"/>
      </w:pPr>
      <w:bookmarkStart w:id="281" w:name="_Toc471826489"/>
      <w:r>
        <w:t>Annoy vs NMSLIB</w:t>
      </w:r>
      <w:bookmarkEnd w:id="281"/>
    </w:p>
    <w:p w14:paraId="11B4F56D" w14:textId="77777777" w:rsidR="00BB68D9" w:rsidRDefault="00BB68D9" w:rsidP="00BB68D9"/>
    <w:p w14:paraId="66381E01" w14:textId="77777777"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11E3EA2D" w14:textId="77777777" w:rsidR="00BD64D1" w:rsidRDefault="00BD64D1" w:rsidP="00BB68D9"/>
    <w:p w14:paraId="6F9B83B5" w14:textId="77777777" w:rsidR="00BB7133" w:rsidRDefault="00BD64D1" w:rsidP="00BB7133">
      <w:pPr>
        <w:keepNext/>
        <w:jc w:val="center"/>
      </w:pPr>
      <w:r>
        <w:rPr>
          <w:noProof/>
          <w:lang w:val="es-ES_tradnl" w:eastAsia="es-ES_tradnl"/>
        </w:rPr>
        <w:drawing>
          <wp:inline distT="0" distB="0" distL="0" distR="0" wp14:anchorId="551B72E5" wp14:editId="1913AA8A">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3C189BE8" w14:textId="2DED8B68" w:rsidR="00BD64D1" w:rsidRDefault="00BB7133" w:rsidP="00BB7133">
      <w:pPr>
        <w:pStyle w:val="Descripcin"/>
      </w:pPr>
      <w:bookmarkStart w:id="282" w:name="_Toc471825612"/>
      <w:r>
        <w:t xml:space="preserve">Figura </w:t>
      </w:r>
      <w:fldSimple w:instr=" SEQ Figura \* ARABIC ">
        <w:r w:rsidR="00A8069E">
          <w:rPr>
            <w:noProof/>
          </w:rPr>
          <w:t>21</w:t>
        </w:r>
      </w:fldSimple>
      <w:r>
        <w:t>. Annoy vs NMSLIB</w:t>
      </w:r>
      <w:bookmarkEnd w:id="282"/>
    </w:p>
    <w:p w14:paraId="1721F584" w14:textId="77777777" w:rsidR="002F263F" w:rsidRDefault="002F263F" w:rsidP="00BD64D1">
      <w:pPr>
        <w:jc w:val="center"/>
      </w:pPr>
    </w:p>
    <w:p w14:paraId="0CD48174" w14:textId="77777777" w:rsidR="002F263F" w:rsidRDefault="002F263F" w:rsidP="00BD64D1">
      <w:pPr>
        <w:jc w:val="center"/>
      </w:pPr>
    </w:p>
    <w:p w14:paraId="4F76F0F8" w14:textId="77777777" w:rsidR="002F263F" w:rsidRPr="00BB68D9" w:rsidRDefault="002F263F" w:rsidP="00BD64D1">
      <w:pPr>
        <w:jc w:val="center"/>
      </w:pPr>
    </w:p>
    <w:p w14:paraId="21072BEB" w14:textId="77777777" w:rsidR="000D2A51" w:rsidRDefault="000D2A51" w:rsidP="000D2A51">
      <w:pPr>
        <w:pStyle w:val="Ttulo3"/>
      </w:pPr>
      <w:bookmarkStart w:id="283" w:name="_Toc471826490"/>
      <w:bookmarkStart w:id="284" w:name="_Ref472275569"/>
      <w:bookmarkStart w:id="285" w:name="_Ref472275595"/>
      <w:r>
        <w:lastRenderedPageBreak/>
        <w:t>Apache Thrift y NMSLIB</w:t>
      </w:r>
      <w:bookmarkEnd w:id="283"/>
      <w:bookmarkEnd w:id="284"/>
      <w:bookmarkEnd w:id="285"/>
    </w:p>
    <w:p w14:paraId="2B2C9756" w14:textId="77777777" w:rsidR="000D2A51" w:rsidRDefault="000D2A51" w:rsidP="004B4E8A"/>
    <w:p w14:paraId="68B68439"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3CFB7193" w14:textId="77777777" w:rsidR="004F1EB1" w:rsidRDefault="004F1EB1" w:rsidP="004B4E8A"/>
    <w:p w14:paraId="1540D957" w14:textId="77777777"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14:paraId="73DE9646" w14:textId="77777777" w:rsidR="00DA7DAF" w:rsidRDefault="00DA7DAF" w:rsidP="004F1EB1">
      <w:pPr>
        <w:ind w:firstLine="426"/>
      </w:pPr>
    </w:p>
    <w:p w14:paraId="3D37FA0F"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14:paraId="2780EA64" w14:textId="77777777" w:rsidR="000D2A51" w:rsidRDefault="000D2A51" w:rsidP="004B4E8A"/>
    <w:p w14:paraId="17ACC91C" w14:textId="77777777" w:rsidR="00FE77C6" w:rsidRDefault="00080A7F" w:rsidP="00FE77C6">
      <w:pPr>
        <w:keepNext/>
      </w:pPr>
      <w:r>
        <w:rPr>
          <w:noProof/>
          <w:color w:val="FF0000"/>
          <w:lang w:val="es-ES_tradnl" w:eastAsia="es-ES_tradnl"/>
        </w:rPr>
        <w:drawing>
          <wp:inline distT="0" distB="0" distL="0" distR="0" wp14:anchorId="22822077" wp14:editId="75242EC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5AABF549" w14:textId="72CACC47" w:rsidR="00FE77C6" w:rsidRPr="004B4E8A" w:rsidRDefault="00FE77C6" w:rsidP="00E423C9">
      <w:pPr>
        <w:pStyle w:val="Descripcin"/>
      </w:pPr>
      <w:bookmarkStart w:id="286" w:name="_Toc471825613"/>
      <w:r>
        <w:t xml:space="preserve">Figura </w:t>
      </w:r>
      <w:fldSimple w:instr=" SEQ Figura \* ARABIC ">
        <w:r w:rsidR="00A8069E">
          <w:rPr>
            <w:noProof/>
          </w:rPr>
          <w:t>22</w:t>
        </w:r>
      </w:fldSimple>
      <w:r w:rsidR="00740A51">
        <w:t>. Esquema de</w:t>
      </w:r>
      <w:r>
        <w:t xml:space="preserve"> empleo de NMSLIB</w:t>
      </w:r>
      <w:bookmarkEnd w:id="286"/>
    </w:p>
    <w:p w14:paraId="11EDE19E" w14:textId="078BAFE2"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6DF513AE" w14:textId="77777777" w:rsidR="00DC53E2" w:rsidRPr="00E513E8" w:rsidRDefault="00DC53E2" w:rsidP="00D0379B">
      <w:pPr>
        <w:pStyle w:val="PrrafoArial10Car1CarCar"/>
      </w:pPr>
    </w:p>
    <w:p w14:paraId="6E00FDA2" w14:textId="77777777" w:rsidR="00DB1224" w:rsidRPr="00E513E8" w:rsidRDefault="00DB1224" w:rsidP="00DB1224">
      <w:bookmarkStart w:id="287" w:name="_Toc144524010"/>
      <w:bookmarkStart w:id="288" w:name="_Toc144524012"/>
      <w:bookmarkEnd w:id="287"/>
      <w:bookmarkEnd w:id="288"/>
    </w:p>
    <w:p w14:paraId="370F20C5" w14:textId="77777777" w:rsidR="007C3D8F" w:rsidRPr="00E513E8" w:rsidRDefault="007C3D8F"/>
    <w:p w14:paraId="5A68F537"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07941C0C" w14:textId="77777777" w:rsidR="007C3D8F" w:rsidRPr="00B639BF" w:rsidRDefault="00FB7C61">
      <w:pPr>
        <w:pStyle w:val="Ttulo1"/>
        <w:rPr>
          <w:sz w:val="40"/>
          <w:szCs w:val="40"/>
        </w:rPr>
      </w:pPr>
      <w:bookmarkStart w:id="289" w:name="_Toc471826491"/>
      <w:r w:rsidRPr="00B639BF">
        <w:rPr>
          <w:sz w:val="40"/>
          <w:szCs w:val="40"/>
        </w:rPr>
        <w:lastRenderedPageBreak/>
        <w:t>Integración, pruebas y r</w:t>
      </w:r>
      <w:r w:rsidR="007C3D8F" w:rsidRPr="00B639BF">
        <w:rPr>
          <w:sz w:val="40"/>
          <w:szCs w:val="40"/>
        </w:rPr>
        <w:t>esultados</w:t>
      </w:r>
      <w:bookmarkEnd w:id="289"/>
    </w:p>
    <w:p w14:paraId="58049C66" w14:textId="04597A6D" w:rsidR="003A1F67" w:rsidRPr="004576FF" w:rsidRDefault="003A1F67">
      <w:pPr>
        <w:pStyle w:val="PrrafoArial8Car1CarCar"/>
        <w:numPr>
          <w:ilvl w:val="0"/>
          <w:numId w:val="0"/>
        </w:numPr>
        <w:rPr>
          <w:ins w:id="290" w:author="Alejandro Gil Hernán" w:date="2017-01-16T18:30:00Z"/>
          <w:u w:val="single"/>
        </w:rPr>
      </w:pPr>
    </w:p>
    <w:p w14:paraId="77BA505B" w14:textId="03E4094C" w:rsidR="00040819" w:rsidRDefault="00040819" w:rsidP="003E75DB">
      <w:pPr>
        <w:pStyle w:val="Ttulo2"/>
      </w:pPr>
      <w:r>
        <w:t xml:space="preserve">Pruebas </w:t>
      </w:r>
      <w:r w:rsidR="002F548B">
        <w:t>de caja negra?</w:t>
      </w:r>
    </w:p>
    <w:p w14:paraId="601F099F" w14:textId="1368E420" w:rsidR="002F548B" w:rsidRDefault="002F548B" w:rsidP="003E75DB">
      <w:pPr>
        <w:pStyle w:val="Ttulo2"/>
      </w:pPr>
      <w:r>
        <w:t xml:space="preserve">Datasets utilizados </w:t>
      </w:r>
    </w:p>
    <w:p w14:paraId="3A044FBB" w14:textId="1C163970" w:rsidR="003A7306" w:rsidRDefault="003A7306" w:rsidP="003E75DB"/>
    <w:p w14:paraId="1BA63EA7" w14:textId="0033A6DA"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algoritmo que aumentar el </w:t>
      </w:r>
      <w:r w:rsidR="001042B7">
        <w:t>número</w:t>
      </w:r>
      <w:r w:rsidR="00A90565">
        <w:t xml:space="preserve"> de datasets, ya que ésta faceta es fácilmente extensible.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698F74DE" w14:textId="77777777" w:rsidR="001042B7" w:rsidRPr="00A8069E" w:rsidRDefault="001042B7" w:rsidP="003E75DB"/>
    <w:p w14:paraId="0C11DF97" w14:textId="4BE1B794" w:rsidR="002F548B" w:rsidRDefault="002F548B" w:rsidP="003E75DB">
      <w:pPr>
        <w:pStyle w:val="Ttulo2"/>
      </w:pPr>
      <w:r>
        <w:t>Resultados</w:t>
      </w:r>
    </w:p>
    <w:p w14:paraId="38173A67" w14:textId="223C69C5" w:rsidR="002F548B" w:rsidRDefault="002F548B" w:rsidP="003E75DB"/>
    <w:p w14:paraId="17E16538" w14:textId="61AA31D0"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6F62E8">
        <w:fldChar w:fldCharType="begin"/>
      </w:r>
      <w:r w:rsidR="006F62E8">
        <w:instrText xml:space="preserve"> REF _Ref472356954 \r \h </w:instrText>
      </w:r>
      <w:r w:rsidR="006F62E8">
        <w:fldChar w:fldCharType="separate"/>
      </w:r>
      <w:r w:rsidR="00A8069E">
        <w:t>3.4</w:t>
      </w:r>
      <w:r w:rsidR="006F62E8">
        <w:fldChar w:fldCharType="end"/>
      </w:r>
      <w:r w:rsidR="006F62E8">
        <w:t>)</w:t>
      </w:r>
      <w:r w:rsidR="0029533C">
        <w:t>.</w:t>
      </w:r>
      <w:r w:rsidR="00CE3D7F">
        <w:t xml:space="preserve"> Teniendo en cuenta todas las combinaciones calculadas, tras hacer la media de las particiones del dataset, se han obtenido </w:t>
      </w:r>
      <w:r w:rsidR="00C052A8">
        <w:t xml:space="preserve">en torno a 13.000 </w:t>
      </w:r>
      <w:r w:rsidR="001C5637">
        <w:t>evaluaciones</w:t>
      </w:r>
      <w:r w:rsidR="00C052A8">
        <w:t>.</w:t>
      </w:r>
    </w:p>
    <w:p w14:paraId="152001A8" w14:textId="39E4B112" w:rsidR="006078E7" w:rsidRDefault="006078E7" w:rsidP="003E75DB"/>
    <w:p w14:paraId="1133DD15" w14:textId="0F0C2462" w:rsidR="005F1520" w:rsidRDefault="006078E7" w:rsidP="003E75DB">
      <w:pPr>
        <w:ind w:firstLine="426"/>
      </w:pPr>
      <w:r>
        <w:t>En las</w:t>
      </w:r>
      <w:r w:rsidR="00496921">
        <w:t xml:space="preserve"> tablas </w:t>
      </w:r>
      <w:r w:rsidR="00496921" w:rsidRPr="003E75DB">
        <w:rPr>
          <w:color w:val="FF0000"/>
        </w:rPr>
        <w:t>xx-xx</w:t>
      </w:r>
      <w:r w:rsidR="00496921">
        <w:t xml:space="preserve"> se recogen de forma </w:t>
      </w:r>
      <w:r>
        <w:t>completa</w:t>
      </w:r>
      <w:r w:rsidR="00241397">
        <w:t xml:space="preserve"> los resultados obtenidos tras la ejecución de todas las configuraciones posibles del algoritmo.</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14:paraId="2F702E9E" w14:textId="77777777" w:rsidR="00496921" w:rsidRDefault="00496921" w:rsidP="003E75DB"/>
    <w:p w14:paraId="1CED7093" w14:textId="123EB9C3" w:rsidR="00241397" w:rsidRDefault="00241397" w:rsidP="003E75DB">
      <w:pPr>
        <w:ind w:firstLine="426"/>
      </w:pPr>
      <w:r>
        <w:t xml:space="preserve">El formato de las tablas es el que sigue: cada fila representa una variante cuyo nombre hace referencia a los parámetros utilizados. En el caso de </w:t>
      </w:r>
      <w:r w:rsidRPr="003E75DB">
        <w:rPr>
          <w:i/>
        </w:rPr>
        <w:t>ub_cosine_false_MC</w:t>
      </w:r>
      <w:r>
        <w:t xml:space="preserve"> se 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las métricas, diferenciando el número de ítems relevantes 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valores de vecindario (10, 20, 40, 60 y 100)</w:t>
      </w:r>
      <w:r w:rsidR="008F5E3C">
        <w:t>.</w:t>
      </w:r>
    </w:p>
    <w:p w14:paraId="30023EA8" w14:textId="77777777" w:rsidR="00446319" w:rsidRDefault="00446319" w:rsidP="003E75DB">
      <w:pPr>
        <w:ind w:firstLine="426"/>
      </w:pPr>
    </w:p>
    <w:p w14:paraId="3FFFDDEB" w14:textId="136B344C" w:rsidR="00446319" w:rsidRPr="00E86F67" w:rsidRDefault="00446319" w:rsidP="003E75DB">
      <w:pPr>
        <w:ind w:firstLine="426"/>
      </w:pPr>
      <w:r>
        <w:t xml:space="preserve">Los valores se muestran en gradiente de color para su fácil </w:t>
      </w:r>
      <w:r w:rsidR="00551DB9">
        <w:t>distinción</w:t>
      </w:r>
      <w:r>
        <w:t xml:space="preserve"> visual, siendo el color verde la mayor precisión y roja la peor</w:t>
      </w:r>
      <w:r w:rsidR="00496921">
        <w:t>, resaltando en color blanco los valores máximos.</w:t>
      </w:r>
    </w:p>
    <w:p w14:paraId="39FDFB8E" w14:textId="4A5C7986" w:rsidR="007627EE" w:rsidRDefault="007627EE" w:rsidP="0023563D">
      <w:pPr>
        <w:pStyle w:val="PrrafoArial8Car1CarCar"/>
        <w:numPr>
          <w:ilvl w:val="0"/>
          <w:numId w:val="0"/>
        </w:numPr>
        <w:jc w:val="center"/>
        <w:rPr>
          <w:ins w:id="291" w:author="Alejandro Gil Hernán" w:date="2017-01-16T22:07:00Z"/>
        </w:rPr>
      </w:pPr>
    </w:p>
    <w:p w14:paraId="00D1F7C3" w14:textId="77777777" w:rsidR="00496921" w:rsidRDefault="008E591E" w:rsidP="003E75DB">
      <w:pPr>
        <w:pStyle w:val="PrrafoArial8Car1CarCar"/>
        <w:keepNext/>
        <w:numPr>
          <w:ilvl w:val="0"/>
          <w:numId w:val="0"/>
        </w:numPr>
        <w:jc w:val="center"/>
      </w:pPr>
      <w:r>
        <w:rPr>
          <w:noProof/>
          <w:lang w:val="es-ES_tradnl" w:eastAsia="es-ES_tradnl"/>
        </w:rPr>
        <w:lastRenderedPageBreak/>
        <w:drawing>
          <wp:inline distT="0" distB="0" distL="0" distR="0" wp14:anchorId="4AF3DC53" wp14:editId="2172BBE5">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70EC6F36" w14:textId="5B5AEC01" w:rsidR="0064670F" w:rsidRDefault="00496921" w:rsidP="003E75DB">
      <w:pPr>
        <w:pStyle w:val="Descripcin"/>
      </w:pPr>
      <w:r>
        <w:t xml:space="preserve">Tabla </w:t>
      </w:r>
      <w:fldSimple w:instr=" SEQ Tabla \* ARABIC ">
        <w:r w:rsidR="00765A3E">
          <w:rPr>
            <w:noProof/>
          </w:rPr>
          <w:t>1</w:t>
        </w:r>
      </w:fldSimple>
      <w:r>
        <w:t>.</w:t>
      </w:r>
      <w:r w:rsidRPr="00A25034">
        <w:t xml:space="preserve"> Métricas de precisión para KNN basado en usuario</w:t>
      </w:r>
    </w:p>
    <w:p w14:paraId="0BF383B1" w14:textId="77777777" w:rsidR="00493100" w:rsidRDefault="00493100" w:rsidP="003E75DB"/>
    <w:p w14:paraId="28E6F4CC" w14:textId="350A6130" w:rsidR="00E43979" w:rsidRDefault="00A55B83" w:rsidP="003E75DB">
      <w:pPr>
        <w:ind w:firstLine="426"/>
        <w:rPr>
          <w:ins w:id="292" w:author="Alejandro Gil Hernán" w:date="2017-01-17T14:45:00Z"/>
        </w:rPr>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ins w:id="293" w:author="Alejandro Gil Hernán" w:date="2017-01-17T14:45:00Z">
        <w:r w:rsidR="00172813">
          <w:t>, siendo muy interesante a su vez</w:t>
        </w:r>
        <w:r w:rsidR="009F6E13">
          <w:t xml:space="preserve"> los resultados ofrecidos por N</w:t>
        </w:r>
        <w:r w:rsidR="00172813">
          <w:t xml:space="preserve">MSLIB, </w:t>
        </w:r>
        <w:r w:rsidR="00E43979">
          <w:t>los cuales están por encima de gran parte de las variantes.</w:t>
        </w:r>
      </w:ins>
    </w:p>
    <w:p w14:paraId="7CA77A4B" w14:textId="3F4A048F" w:rsidR="00A55B83" w:rsidRDefault="00A2040B" w:rsidP="003E75DB">
      <w:pPr>
        <w:ind w:firstLine="426"/>
        <w:rPr>
          <w:ins w:id="294" w:author="Alejandro Gil Hernán" w:date="2017-01-17T13:27:00Z"/>
        </w:rPr>
      </w:pPr>
      <w:del w:id="295" w:author="Alejandro Gil Hernán" w:date="2017-01-17T14:45:00Z">
        <w:r w:rsidDel="00172813">
          <w:delText xml:space="preserve">. </w:delText>
        </w:r>
      </w:del>
      <w:r>
        <w:t xml:space="preserve">Si indagamos un poco más en las variantes, encontramos </w:t>
      </w:r>
      <w:r w:rsidR="003B06DD">
        <w:t>bastantes malos resultado a la hora de normalizar las similitudes</w:t>
      </w:r>
      <w:r w:rsidR="00D34F34">
        <w:t xml:space="preserve">. </w:t>
      </w:r>
      <w:ins w:id="296" w:author="Alejandro Gil Hernán" w:date="2017-01-17T01:44:00Z">
        <w:r w:rsidR="00AA5C5B">
          <w:t>C</w:t>
        </w:r>
      </w:ins>
      <w:del w:id="297" w:author="Alejandro Gil Hernán" w:date="2017-01-17T01:44:00Z">
        <w:r w:rsidR="00D34F34" w:rsidDel="00AA5C5B">
          <w:delText xml:space="preserve">Si </w:delText>
        </w:r>
        <w:r w:rsidR="00DB2A1D" w:rsidDel="00AA5C5B">
          <w:delText>se c</w:delText>
        </w:r>
      </w:del>
      <w:r w:rsidR="00DB2A1D">
        <w:t>ompara</w:t>
      </w:r>
      <w:ins w:id="298" w:author="Alejandro Gil Hernán" w:date="2017-01-17T01:44:00Z">
        <w:r w:rsidR="00AA5C5B">
          <w:t>ndo</w:t>
        </w:r>
      </w:ins>
      <w:r w:rsidR="00D34F34">
        <w:t xml:space="preserve"> </w:t>
      </w:r>
      <w:r w:rsidR="00B270BA">
        <w:rPr>
          <w:i/>
        </w:rPr>
        <w:t xml:space="preserve">ub_cosine_false_STD </w:t>
      </w:r>
      <w:r w:rsidR="00B270BA">
        <w:t xml:space="preserve">con </w:t>
      </w:r>
      <w:r w:rsidR="00B270BA">
        <w:rPr>
          <w:i/>
        </w:rPr>
        <w:t xml:space="preserve">ub_cosine_true_STD </w:t>
      </w:r>
      <w:r w:rsidR="00B270BA">
        <w:t>(</w:t>
      </w:r>
      <w:ins w:id="299" w:author="Alejandro Gil Hernán" w:date="2017-01-17T13:26:00Z">
        <w:r w:rsidR="004D529E">
          <w:t xml:space="preserve">que </w:t>
        </w:r>
      </w:ins>
      <w:r w:rsidR="00B270BA">
        <w:t>normaliza</w:t>
      </w:r>
      <w:del w:id="300" w:author="Alejandro Gil Hernán" w:date="2017-01-17T13:26:00Z">
        <w:r w:rsidR="00B270BA" w:rsidDel="004D529E">
          <w:delText>ndo</w:delText>
        </w:r>
      </w:del>
      <w:r w:rsidR="00B270BA">
        <w:t xml:space="preserve"> la similitud)</w:t>
      </w:r>
      <w:ins w:id="301" w:author="Alejandro Gil Hernán" w:date="2017-01-17T13:27:00Z">
        <w:r w:rsidR="004D529E">
          <w:t>,</w:t>
        </w:r>
      </w:ins>
      <w:r w:rsidR="00033356">
        <w:t xml:space="preserve"> </w:t>
      </w:r>
      <w:ins w:id="302" w:author="Alejandro Gil Hernán" w:date="2017-01-17T01:44:00Z">
        <w:r w:rsidR="00AA5C5B">
          <w:t xml:space="preserve">se observa como la precisión en todas las métricas cae </w:t>
        </w:r>
      </w:ins>
      <w:ins w:id="303" w:author="Alejandro Gil Hernán" w:date="2017-01-17T01:45:00Z">
        <w:r w:rsidR="00AA5C5B">
          <w:t xml:space="preserve">en un factor de </w:t>
        </w:r>
      </w:ins>
      <w:ins w:id="304" w:author="Alejandro Gil Hernán" w:date="2017-01-17T01:44:00Z">
        <w:r w:rsidR="00AA5C5B">
          <w:t>diez veces</w:t>
        </w:r>
      </w:ins>
      <w:ins w:id="305" w:author="Alejandro Gil Hernán" w:date="2017-01-17T01:46:00Z">
        <w:r w:rsidR="00D5774E">
          <w:t xml:space="preserve">, </w:t>
        </w:r>
        <w:commentRangeStart w:id="306"/>
        <w:r w:rsidR="00D5774E">
          <w:t xml:space="preserve">esto puede deberse a </w:t>
        </w:r>
      </w:ins>
      <w:ins w:id="307" w:author="Alejandro Gil Hernán" w:date="2017-01-17T01:47:00Z">
        <w:r w:rsidR="00BE54D6">
          <w:t>que normalizar implica acotar la similitud a un valor en el intervalo [0,1], siendo de esta maner</w:t>
        </w:r>
      </w:ins>
      <w:ins w:id="308" w:author="Alejandro Gil Hernán" w:date="2017-01-17T01:48:00Z">
        <w:r w:rsidR="00BE54D6">
          <w:t>a</w:t>
        </w:r>
      </w:ins>
      <w:ins w:id="309" w:author="Alejandro Gil Hernán" w:date="2017-01-17T01:47:00Z">
        <w:r w:rsidR="00BE54D6">
          <w:t xml:space="preserve"> menos preciso que la </w:t>
        </w:r>
      </w:ins>
      <w:ins w:id="310" w:author="Alejandro Gil Hernán" w:date="2017-01-17T01:48:00Z">
        <w:r w:rsidR="00BE54D6">
          <w:t>versión</w:t>
        </w:r>
      </w:ins>
      <w:ins w:id="311" w:author="Alejandro Gil Hernán" w:date="2017-01-17T01:47:00Z">
        <w:r w:rsidR="00BE54D6">
          <w:t xml:space="preserve"> </w:t>
        </w:r>
      </w:ins>
      <w:ins w:id="312" w:author="Alejandro Gil Hernán" w:date="2017-01-17T01:48:00Z">
        <w:r w:rsidR="00BE54D6">
          <w:t>opuesta, ya que un cambio m</w:t>
        </w:r>
      </w:ins>
      <w:ins w:id="313" w:author="Alejandro Gil Hernán" w:date="2017-01-17T01:49:00Z">
        <w:r w:rsidR="00BE54D6">
          <w:t>ínimo en la similitud hace variar en buena parte el resultado</w:t>
        </w:r>
        <w:commentRangeEnd w:id="306"/>
        <w:r w:rsidR="00BE54D6">
          <w:rPr>
            <w:rStyle w:val="Refdecomentario"/>
          </w:rPr>
          <w:commentReference w:id="306"/>
        </w:r>
        <w:r w:rsidR="00BE54D6">
          <w:t>.</w:t>
        </w:r>
      </w:ins>
      <w:ins w:id="314" w:author="Alejandro Gil Hernán" w:date="2017-01-17T13:27:00Z">
        <w:r w:rsidR="004D529E">
          <w:t xml:space="preserve"> Esta característica se cumple en todos los casos que normalizan la similitud, por este motivo, se ha decidido obviar dichas variantes.</w:t>
        </w:r>
      </w:ins>
    </w:p>
    <w:p w14:paraId="0778DC16" w14:textId="77777777" w:rsidR="004D529E" w:rsidRDefault="004D529E" w:rsidP="003E75DB">
      <w:pPr>
        <w:ind w:firstLine="426"/>
        <w:rPr>
          <w:ins w:id="315" w:author="Alejandro Gil Hernán" w:date="2017-01-17T13:28:00Z"/>
        </w:rPr>
      </w:pPr>
    </w:p>
    <w:p w14:paraId="48C8F003" w14:textId="31BF529A" w:rsidR="004D529E" w:rsidRDefault="004D529E" w:rsidP="003E75DB">
      <w:pPr>
        <w:ind w:firstLine="426"/>
        <w:rPr>
          <w:ins w:id="316" w:author="Alejandro Gil Hernán" w:date="2017-01-17T15:09:00Z"/>
        </w:rPr>
      </w:pPr>
      <w:ins w:id="317" w:author="Alejandro Gil Hernán" w:date="2017-01-17T13:28:00Z">
        <w:r>
          <w:t>El siguiente factor a tener en cuenta es el threshold que se aplica a la similitud y el valor del mismo.</w:t>
        </w:r>
      </w:ins>
      <w:ins w:id="318" w:author="Alejandro Gil Hernán" w:date="2017-01-17T13:29:00Z">
        <w:r>
          <w:t xml:space="preserve"> Teniendo en cuenta el coseno, no se observa apenas diferencia cuando se aplica un threshold con valor de 0.3 y cuando no se aplica, esto es debido a que </w:t>
        </w:r>
      </w:ins>
      <w:ins w:id="319" w:author="Alejandro Gil Hernán" w:date="2017-01-17T13:30:00Z">
        <w:r>
          <w:t>prácticamente</w:t>
        </w:r>
      </w:ins>
      <w:ins w:id="320" w:author="Alejandro Gil Hernán" w:date="2017-01-17T13:29:00Z">
        <w:r>
          <w:t xml:space="preserve"> </w:t>
        </w:r>
      </w:ins>
      <w:ins w:id="321" w:author="Alejandro Gil Hernán" w:date="2017-01-17T13:30:00Z">
        <w:r>
          <w:t xml:space="preserve">la totalidad de las similitudes </w:t>
        </w:r>
      </w:ins>
      <w:ins w:id="322" w:author="Alejandro Gil Hernán" w:date="2017-01-17T13:34:00Z">
        <w:r w:rsidR="00F24E0F">
          <w:t>están por encima de ese valor tanto en 10, 20, 40, 60 y 100 vecinos</w:t>
        </w:r>
      </w:ins>
      <w:ins w:id="323" w:author="Alejandro Gil Hernán" w:date="2017-01-17T13:28:00Z">
        <w:r w:rsidR="00F24E0F">
          <w:t xml:space="preserve">. No </w:t>
        </w:r>
      </w:ins>
      <w:ins w:id="324" w:author="Alejandro Gil Hernán" w:date="2017-01-17T13:35:00Z">
        <w:r w:rsidR="00F24E0F">
          <w:t xml:space="preserve">sucede lo mismo cuando se aplica un threshold de 0.5, ya que existen muchas similitudes con valor mayor que 0.3 pero menor que 0.5 que son </w:t>
        </w:r>
      </w:ins>
      <w:ins w:id="325" w:author="Alejandro Gil Hernán" w:date="2017-01-17T13:36:00Z">
        <w:r w:rsidR="00F24E0F">
          <w:t>eliminadas en estas combinaciones. Esto implica que los vecinos con los que se opera son má</w:t>
        </w:r>
        <w:r w:rsidR="00576B57">
          <w:t>s fiables, pero hay muy pocos</w:t>
        </w:r>
        <w:r w:rsidR="006F2746">
          <w:t>, por ese motivo los valores en las m</w:t>
        </w:r>
      </w:ins>
      <w:ins w:id="326" w:author="Alejandro Gil Hernán" w:date="2017-01-17T14:52:00Z">
        <w:r w:rsidR="006F2746">
          <w:t>étricas son idénticos</w:t>
        </w:r>
      </w:ins>
      <w:ins w:id="327" w:author="Alejandro Gil Hernán" w:date="2017-01-17T14:57:00Z">
        <w:r w:rsidR="00576B57">
          <w:t xml:space="preserve">, </w:t>
        </w:r>
        <w:r w:rsidR="00576B57">
          <w:lastRenderedPageBreak/>
          <w:t xml:space="preserve">ya que </w:t>
        </w:r>
      </w:ins>
      <w:ins w:id="328" w:author="Alejandro Gil Hernán" w:date="2017-01-17T15:04:00Z">
        <w:r w:rsidR="00576B57">
          <w:t xml:space="preserve">el vecindario es tan pequeño que </w:t>
        </w:r>
      </w:ins>
      <w:ins w:id="329" w:author="Alejandro Gil Hernán" w:date="2017-01-17T15:05:00Z">
        <w:r w:rsidR="00D8060B">
          <w:t>es insuficiente para ofrecer una cobertura mínima para la recomendación.</w:t>
        </w:r>
      </w:ins>
    </w:p>
    <w:p w14:paraId="704E1205" w14:textId="77777777" w:rsidR="00B57AE8" w:rsidRDefault="00B57AE8" w:rsidP="003E75DB">
      <w:pPr>
        <w:ind w:firstLine="426"/>
        <w:rPr>
          <w:ins w:id="330" w:author="Alejandro Gil Hernán" w:date="2017-01-17T15:09:00Z"/>
        </w:rPr>
      </w:pPr>
    </w:p>
    <w:p w14:paraId="2CE8451D" w14:textId="7D1878AC" w:rsidR="00B57AE8" w:rsidDel="004975B2" w:rsidRDefault="00B57AE8" w:rsidP="004975B2">
      <w:pPr>
        <w:ind w:firstLine="426"/>
        <w:rPr>
          <w:del w:id="331" w:author="Alejandro Gil Hernán" w:date="2017-01-17T15:21:00Z"/>
        </w:rPr>
        <w:pPrChange w:id="332" w:author="Alejandro Gil Hernán" w:date="2017-01-17T15:21:00Z">
          <w:pPr/>
        </w:pPrChange>
      </w:pPr>
      <w:ins w:id="333" w:author="Alejandro Gil Hernán" w:date="2017-01-17T15:09:00Z">
        <w:r>
          <w:t xml:space="preserve">Parece curiosa la diferencia que existe entre la </w:t>
        </w:r>
      </w:ins>
      <w:ins w:id="334" w:author="Alejandro Gil Hernán" w:date="2017-01-17T15:10:00Z">
        <w:r>
          <w:t>versión</w:t>
        </w:r>
      </w:ins>
      <w:ins w:id="335" w:author="Alejandro Gil Hernán" w:date="2017-01-17T15:09:00Z">
        <w:r>
          <w:t xml:space="preserve"> </w:t>
        </w:r>
      </w:ins>
      <w:ins w:id="336" w:author="Alejandro Gil Hernán" w:date="2017-01-17T15:10:00Z">
        <w:r>
          <w:t>estándar de Pearson y con un threshold de 0, pues en cualquier otra similitud ser</w:t>
        </w:r>
      </w:ins>
      <w:ins w:id="337" w:author="Alejandro Gil Hernán" w:date="2017-01-17T15:11:00Z">
        <w:r>
          <w:t>ían iguales</w:t>
        </w:r>
      </w:ins>
      <w:ins w:id="338" w:author="Alejandro Gil Hernán" w:date="2017-01-17T15:12:00Z">
        <w:r>
          <w:t>, pero Pearson puede devolver valores negativos,</w:t>
        </w:r>
      </w:ins>
      <w:ins w:id="339" w:author="Alejandro Gil Hernán" w:date="2017-01-17T15:17:00Z">
        <w:r w:rsidR="00AE4159">
          <w:t xml:space="preserve"> que</w:t>
        </w:r>
      </w:ins>
      <w:ins w:id="340" w:author="Alejandro Gil Hernán" w:date="2017-01-17T15:12:00Z">
        <w:r>
          <w:t xml:space="preserve"> al</w:t>
        </w:r>
        <w:r w:rsidR="00AE4159">
          <w:t xml:space="preserve"> </w:t>
        </w:r>
      </w:ins>
      <w:ins w:id="341" w:author="Alejandro Gil Hernán" w:date="2017-01-17T15:17:00Z">
        <w:r w:rsidR="00AE4159">
          <w:t xml:space="preserve">no </w:t>
        </w:r>
      </w:ins>
      <w:ins w:id="342" w:author="Alejandro Gil Hernán" w:date="2017-01-17T15:12:00Z">
        <w:r w:rsidR="00AE4159">
          <w:t>tener</w:t>
        </w:r>
      </w:ins>
      <w:ins w:id="343" w:author="Alejandro Gil Hernán" w:date="2017-01-17T15:17:00Z">
        <w:r w:rsidR="00AE4159">
          <w:t>los</w:t>
        </w:r>
      </w:ins>
      <w:ins w:id="344" w:author="Alejandro Gil Hernán" w:date="2017-01-17T15:12:00Z">
        <w:r w:rsidR="00AE4159">
          <w:t xml:space="preserve"> </w:t>
        </w:r>
      </w:ins>
      <w:ins w:id="345" w:author="Alejandro Gil Hernán" w:date="2017-01-17T15:17:00Z">
        <w:r w:rsidR="00AE4159">
          <w:t xml:space="preserve">en </w:t>
        </w:r>
      </w:ins>
      <w:ins w:id="346" w:author="Alejandro Gil Hernán" w:date="2017-01-17T15:12:00Z">
        <w:r>
          <w:t xml:space="preserve">cuenta </w:t>
        </w:r>
      </w:ins>
      <w:ins w:id="347" w:author="Alejandro Gil Hernán" w:date="2017-01-17T15:18:00Z">
        <w:r w:rsidR="00AE4159">
          <w:t>se eliminan</w:t>
        </w:r>
      </w:ins>
      <w:ins w:id="348" w:author="Alejandro Gil Hernán" w:date="2017-01-17T15:20:00Z">
        <w:r w:rsidR="004975B2">
          <w:t xml:space="preserve"> usuarios </w:t>
        </w:r>
      </w:ins>
    </w:p>
    <w:p w14:paraId="2EDA521A" w14:textId="530136A5" w:rsidR="004975B2" w:rsidRDefault="004975B2" w:rsidP="003E75DB">
      <w:pPr>
        <w:ind w:firstLine="426"/>
        <w:rPr>
          <w:ins w:id="349" w:author="Alejandro Gil Hernán" w:date="2017-01-17T15:22:00Z"/>
        </w:rPr>
      </w:pPr>
      <w:ins w:id="350" w:author="Alejandro Gil Hernán" w:date="2017-01-17T15:22:00Z">
        <w:r>
          <w:t>con gustos opuestos.</w:t>
        </w:r>
      </w:ins>
      <w:ins w:id="351" w:author="Alejandro Gil Hernán" w:date="2017-01-17T15:27:00Z">
        <w:r w:rsidR="005B1BE2">
          <w:t xml:space="preserve"> Es muy clara esa diferencia, mientras que la </w:t>
        </w:r>
      </w:ins>
      <w:ins w:id="352" w:author="Alejandro Gil Hernán" w:date="2017-01-17T15:28:00Z">
        <w:r w:rsidR="005B1BE2">
          <w:t>versión</w:t>
        </w:r>
      </w:ins>
      <w:ins w:id="353" w:author="Alejandro Gil Hernán" w:date="2017-01-17T15:27:00Z">
        <w:r w:rsidR="005B1BE2">
          <w:t xml:space="preserve"> </w:t>
        </w:r>
      </w:ins>
      <w:ins w:id="354" w:author="Alejandro Gil Hernán" w:date="2017-01-17T15:28:00Z">
        <w:r w:rsidR="005B1BE2">
          <w:t xml:space="preserve">sin threshold </w:t>
        </w:r>
      </w:ins>
      <w:ins w:id="355" w:author="Alejandro Gil Hernán" w:date="2017-01-17T15:29:00Z">
        <w:r w:rsidR="005B1BE2">
          <w:t xml:space="preserve">arroja resultados realmente malos, la otra es realmente competitiva, </w:t>
        </w:r>
      </w:ins>
      <w:ins w:id="356" w:author="Alejandro Gil Hernán" w:date="2017-01-17T15:30:00Z">
        <w:r w:rsidR="005B1BE2">
          <w:t>posicionándose</w:t>
        </w:r>
      </w:ins>
      <w:ins w:id="357" w:author="Alejandro Gil Hernán" w:date="2017-01-17T15:29:00Z">
        <w:r w:rsidR="005B1BE2">
          <w:t xml:space="preserve"> </w:t>
        </w:r>
      </w:ins>
      <w:ins w:id="358" w:author="Alejandro Gil Hernán" w:date="2017-01-17T15:30:00Z">
        <w:r w:rsidR="005B1BE2">
          <w:t>como tercer mejor método.</w:t>
        </w:r>
      </w:ins>
    </w:p>
    <w:p w14:paraId="088C6D6A" w14:textId="77777777" w:rsidR="004975B2" w:rsidRDefault="004975B2" w:rsidP="003E75DB">
      <w:pPr>
        <w:ind w:firstLine="426"/>
        <w:rPr>
          <w:ins w:id="359" w:author="Alejandro Gil Hernán" w:date="2017-01-17T15:22:00Z"/>
        </w:rPr>
      </w:pPr>
    </w:p>
    <w:p w14:paraId="4C274DB1" w14:textId="470C8D2A" w:rsidR="00EB0CE1" w:rsidRPr="003E75DB" w:rsidRDefault="00EB0CE1" w:rsidP="003E75DB">
      <w:pPr>
        <w:ind w:firstLine="426"/>
        <w:rPr>
          <w:ins w:id="360" w:author="Alejandro Gil Hernán" w:date="2017-01-17T15:22:00Z"/>
        </w:rPr>
      </w:pPr>
      <w:ins w:id="361" w:author="Alejandro Gil Hernán" w:date="2017-01-17T15:22:00Z">
        <w:r>
          <w:t xml:space="preserve">En cuanto </w:t>
        </w:r>
      </w:ins>
      <w:ins w:id="362" w:author="Alejandro Gil Hernán" w:date="2017-01-17T15:23:00Z">
        <w:r>
          <w:t xml:space="preserve">a la normalización de ratings, parece que </w:t>
        </w:r>
      </w:ins>
      <w:ins w:id="363" w:author="Alejandro Gil Hernán" w:date="2017-01-17T15:24:00Z">
        <w:r>
          <w:t xml:space="preserve">se cumple de nuevo la característica observada anteriormente, </w:t>
        </w:r>
      </w:ins>
      <w:ins w:id="364" w:author="Alejandro Gil Hernán" w:date="2017-01-17T15:23:00Z">
        <w:r>
          <w:t>el m</w:t>
        </w:r>
      </w:ins>
      <w:ins w:id="365" w:author="Alejandro Gil Hernán" w:date="2017-01-17T15:24:00Z">
        <w:r>
          <w:t>étodo estándar</w:t>
        </w:r>
      </w:ins>
      <w:ins w:id="366" w:author="Alejandro Gil Hernán" w:date="2017-01-17T15:25:00Z">
        <w:r>
          <w:t xml:space="preserve"> (</w:t>
        </w:r>
        <w:r>
          <w:rPr>
            <w:i/>
          </w:rPr>
          <w:t>STD</w:t>
        </w:r>
        <w:r>
          <w:t>)</w:t>
        </w:r>
      </w:ins>
      <w:ins w:id="367" w:author="Alejandro Gil Hernán" w:date="2017-01-17T15:24:00Z">
        <w:r>
          <w:t>, es decir, no</w:t>
        </w:r>
      </w:ins>
      <w:ins w:id="368" w:author="Alejandro Gil Hernán" w:date="2017-01-17T15:25:00Z">
        <w:r>
          <w:t xml:space="preserve"> normalizar</w:t>
        </w:r>
      </w:ins>
      <w:ins w:id="369" w:author="Alejandro Gil Hernán" w:date="2017-01-17T15:26:00Z">
        <w:r w:rsidR="005B1BE2">
          <w:t>,</w:t>
        </w:r>
      </w:ins>
      <w:ins w:id="370" w:author="Alejandro Gil Hernán" w:date="2017-01-17T15:25:00Z">
        <w:r>
          <w:t xml:space="preserve"> ofrece </w:t>
        </w:r>
      </w:ins>
      <w:ins w:id="371" w:author="Alejandro Gil Hernán" w:date="2017-01-17T15:26:00Z">
        <w:r w:rsidR="005B1BE2">
          <w:t xml:space="preserve">ligeramente </w:t>
        </w:r>
      </w:ins>
      <w:ins w:id="372" w:author="Alejandro Gil Hernán" w:date="2017-01-17T15:25:00Z">
        <w:r>
          <w:t>mejores resultados</w:t>
        </w:r>
      </w:ins>
      <w:ins w:id="373" w:author="Alejandro Gil Hernán" w:date="2017-01-17T15:26:00Z">
        <w:r w:rsidR="005B1BE2">
          <w:t xml:space="preserve"> que las otras versiones</w:t>
        </w:r>
      </w:ins>
      <w:ins w:id="374" w:author="Alejandro Gil Hernán" w:date="2017-01-17T15:32:00Z">
        <w:r w:rsidR="00B12778">
          <w:t xml:space="preserve"> (</w:t>
        </w:r>
        <w:r w:rsidR="00B12778">
          <w:rPr>
            <w:i/>
          </w:rPr>
          <w:t xml:space="preserve">MC </w:t>
        </w:r>
        <w:r w:rsidR="00B12778">
          <w:t>y Z</w:t>
        </w:r>
        <w:bookmarkStart w:id="375" w:name="_GoBack"/>
        <w:bookmarkEnd w:id="375"/>
        <w:r w:rsidR="00B12778">
          <w:t>)</w:t>
        </w:r>
      </w:ins>
      <w:ins w:id="376" w:author="Alejandro Gil Hernán" w:date="2017-01-17T15:26:00Z">
        <w:r w:rsidR="005B1BE2">
          <w:t>, las cuales están muy a la par.</w:t>
        </w:r>
      </w:ins>
    </w:p>
    <w:p w14:paraId="14AF2D6C" w14:textId="77777777" w:rsidR="00493100" w:rsidRPr="002B668C" w:rsidRDefault="00493100" w:rsidP="004975B2">
      <w:pPr>
        <w:ind w:firstLine="426"/>
        <w:pPrChange w:id="377" w:author="Alejandro Gil Hernán" w:date="2017-01-17T15:21:00Z">
          <w:pPr/>
        </w:pPrChange>
      </w:pPr>
    </w:p>
    <w:p w14:paraId="4452874F" w14:textId="77777777" w:rsidR="00765A3E" w:rsidRDefault="00F3063E">
      <w:pPr>
        <w:pStyle w:val="PrrafoArial8Car1CarCar"/>
        <w:keepNext/>
        <w:numPr>
          <w:ilvl w:val="0"/>
          <w:numId w:val="0"/>
        </w:numPr>
        <w:jc w:val="center"/>
        <w:pPrChange w:id="378" w:author="Alejandro Gil Hernán" w:date="2017-01-16T22:49:00Z">
          <w:pPr>
            <w:pStyle w:val="PrrafoArial8Car1CarCar"/>
            <w:numPr>
              <w:numId w:val="0"/>
            </w:numPr>
            <w:tabs>
              <w:tab w:val="clear" w:pos="1425"/>
            </w:tabs>
            <w:ind w:left="0" w:firstLine="0"/>
            <w:jc w:val="center"/>
          </w:pPr>
        </w:pPrChange>
      </w:pPr>
      <w:r>
        <w:rPr>
          <w:noProof/>
          <w:lang w:val="es-ES_tradnl" w:eastAsia="es-ES_tradnl"/>
        </w:rPr>
        <w:drawing>
          <wp:inline distT="0" distB="0" distL="0" distR="0" wp14:anchorId="45BACCFC" wp14:editId="40B67AB5">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7B82DEBE" w14:textId="75C69E00" w:rsidR="00F3063E" w:rsidRDefault="00765A3E">
      <w:pPr>
        <w:pStyle w:val="Descripcin"/>
        <w:pPrChange w:id="379" w:author="Alejandro Gil Hernán" w:date="2017-01-16T22:49:00Z">
          <w:pPr>
            <w:pStyle w:val="PrrafoArial8Car1CarCar"/>
            <w:numPr>
              <w:numId w:val="0"/>
            </w:numPr>
            <w:tabs>
              <w:tab w:val="clear" w:pos="1425"/>
            </w:tabs>
            <w:ind w:left="0" w:firstLine="0"/>
          </w:pPr>
        </w:pPrChange>
      </w:pPr>
      <w:r>
        <w:t xml:space="preserve">Tabla </w:t>
      </w:r>
      <w:fldSimple w:instr=" SEQ Tabla \* ARABIC ">
        <w:r>
          <w:rPr>
            <w:noProof/>
          </w:rPr>
          <w:t>2</w:t>
        </w:r>
      </w:fldSimple>
      <w:r>
        <w:t>. Métricas de precisión para KNN basado en ítem</w:t>
      </w:r>
    </w:p>
    <w:p w14:paraId="58AEF174" w14:textId="37CBC445" w:rsidR="0064670F" w:rsidRPr="00311741" w:rsidRDefault="0064670F">
      <w:pPr>
        <w:pStyle w:val="PrrafoArial8Car1CarCar"/>
        <w:numPr>
          <w:ilvl w:val="0"/>
          <w:numId w:val="0"/>
        </w:numPr>
        <w:jc w:val="center"/>
        <w:pPrChange w:id="380" w:author="Alejandro Gil Hernán" w:date="2017-01-16T22:03:00Z">
          <w:pPr>
            <w:pStyle w:val="PrrafoArial8Car1CarCar"/>
            <w:numPr>
              <w:numId w:val="0"/>
            </w:numPr>
            <w:tabs>
              <w:tab w:val="clear" w:pos="1425"/>
            </w:tabs>
            <w:ind w:left="0" w:firstLine="0"/>
          </w:pPr>
        </w:pPrChange>
      </w:pPr>
    </w:p>
    <w:p w14:paraId="0A5D406D" w14:textId="77777777" w:rsidR="007C3D8F" w:rsidRPr="00B639BF" w:rsidRDefault="007C3D8F">
      <w:pPr>
        <w:pStyle w:val="Ttulo1"/>
        <w:rPr>
          <w:sz w:val="40"/>
          <w:szCs w:val="40"/>
        </w:rPr>
      </w:pPr>
      <w:bookmarkStart w:id="381" w:name="_Toc471826492"/>
      <w:r w:rsidRPr="00B639BF">
        <w:rPr>
          <w:sz w:val="40"/>
          <w:szCs w:val="40"/>
        </w:rPr>
        <w:t>Conclusiones y trabajo futuro</w:t>
      </w:r>
      <w:bookmarkEnd w:id="381"/>
    </w:p>
    <w:p w14:paraId="367D3D03" w14:textId="77777777" w:rsidR="00DB1224" w:rsidDel="002009F2" w:rsidRDefault="00DB1224" w:rsidP="009F2239">
      <w:pPr>
        <w:rPr>
          <w:del w:id="382" w:author="Alejandro Gil Hernán" w:date="2017-01-16T23:30:00Z"/>
        </w:rPr>
      </w:pPr>
    </w:p>
    <w:p w14:paraId="3B163CE3" w14:textId="77777777" w:rsidR="002009F2" w:rsidRDefault="002009F2" w:rsidP="001907BF">
      <w:pPr>
        <w:ind w:left="113"/>
        <w:rPr>
          <w:ins w:id="383" w:author="Alejandro Gil Hernán" w:date="2017-01-16T23:30:00Z"/>
        </w:rPr>
      </w:pPr>
    </w:p>
    <w:p w14:paraId="7D9A6464" w14:textId="4FCB089D" w:rsidR="009F2239" w:rsidDel="002009F2" w:rsidRDefault="009F2239" w:rsidP="009F2239">
      <w:pPr>
        <w:rPr>
          <w:del w:id="384" w:author="Alejandro Gil Hernán" w:date="2017-01-16T23:30:00Z"/>
        </w:rPr>
      </w:pPr>
      <w:del w:id="385" w:author="Alejandro Gil Hernán" w:date="2017-01-16T23:30:00Z">
        <w:r w:rsidDel="002009F2">
          <w:delText>….</w:delText>
        </w:r>
      </w:del>
    </w:p>
    <w:p w14:paraId="270A5B66" w14:textId="77777777" w:rsidR="009F2239" w:rsidRDefault="009F2239" w:rsidP="009F2239"/>
    <w:p w14:paraId="53611053" w14:textId="77777777" w:rsidR="00DC0888" w:rsidRDefault="00DC0888" w:rsidP="009F2239">
      <w:r>
        <w:t xml:space="preserve">Ya ha quedado claro que los sistemas de recomendación son realmente útiles, tanto para usuarios como comercios online. Un recomendador ofrece un gran abanico de posibiliades,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14:paraId="4DBC29CD" w14:textId="77777777" w:rsidR="009F2239" w:rsidRDefault="009F2239" w:rsidP="009F2239">
      <w:r>
        <w:lastRenderedPageBreak/>
        <w:t>Durante este trabajo se han ido desarrollando las facetas más básicas de los sistemas de recomendación, profundizando a su vez en el algoritmo de vecinos cercanos</w:t>
      </w:r>
    </w:p>
    <w:p w14:paraId="469C7BA8" w14:textId="5F28F9F4" w:rsidR="00DC0888" w:rsidRDefault="009F3FA7" w:rsidP="009F2239">
      <w:ins w:id="386" w:author="Alejandro Gil Hernán" w:date="2017-01-16T18:55:00Z">
        <w:r>
          <w:t>Bla bla…</w:t>
        </w:r>
      </w:ins>
    </w:p>
    <w:p w14:paraId="7C40C23B" w14:textId="77777777" w:rsidR="00DC0888" w:rsidRDefault="00DC0888" w:rsidP="009F2239"/>
    <w:p w14:paraId="5B684858" w14:textId="77777777" w:rsidR="009F2239" w:rsidRDefault="009F2239" w:rsidP="009F2239"/>
    <w:p w14:paraId="4AAC3BFF" w14:textId="77777777" w:rsidR="007C3D8F" w:rsidRPr="00E513E8" w:rsidRDefault="007C3D8F">
      <w:pPr>
        <w:ind w:left="1416"/>
      </w:pPr>
    </w:p>
    <w:p w14:paraId="4C869248" w14:textId="77777777" w:rsidR="007C3D8F" w:rsidRPr="00E513E8" w:rsidRDefault="007C3D8F">
      <w:pPr>
        <w:ind w:left="1416"/>
        <w:sectPr w:rsidR="007C3D8F" w:rsidRPr="00E513E8" w:rsidSect="00491726">
          <w:footerReference w:type="default" r:id="rId61"/>
          <w:type w:val="oddPage"/>
          <w:pgSz w:w="11906" w:h="16838" w:code="9"/>
          <w:pgMar w:top="1418" w:right="1418" w:bottom="1418" w:left="1701" w:header="708" w:footer="708" w:gutter="0"/>
          <w:cols w:space="708"/>
          <w:docGrid w:linePitch="360"/>
        </w:sectPr>
      </w:pPr>
    </w:p>
    <w:p w14:paraId="61A6BC88" w14:textId="77777777" w:rsidR="0091771D" w:rsidRPr="00B238FC" w:rsidDel="00863148" w:rsidRDefault="007C3D8F" w:rsidP="00B238FC">
      <w:pPr>
        <w:pStyle w:val="Ttulo1"/>
        <w:numPr>
          <w:ilvl w:val="0"/>
          <w:numId w:val="0"/>
        </w:numPr>
        <w:ind w:left="113"/>
        <w:rPr>
          <w:del w:id="387" w:author="Alejandro Gil Hernán" w:date="2017-01-16T18:00:00Z"/>
          <w:sz w:val="40"/>
          <w:szCs w:val="40"/>
        </w:rPr>
      </w:pPr>
      <w:bookmarkStart w:id="388" w:name="_Referencias"/>
      <w:bookmarkStart w:id="389" w:name="_Toc471826493"/>
      <w:bookmarkEnd w:id="388"/>
      <w:r w:rsidRPr="00B639BF">
        <w:rPr>
          <w:sz w:val="40"/>
          <w:szCs w:val="40"/>
        </w:rPr>
        <w:lastRenderedPageBreak/>
        <w:t>Referencias</w:t>
      </w:r>
      <w:bookmarkStart w:id="390" w:name="_Ref143922617"/>
      <w:bookmarkStart w:id="391" w:name="_Ref141678719"/>
      <w:bookmarkEnd w:id="389"/>
    </w:p>
    <w:bookmarkEnd w:id="390"/>
    <w:bookmarkEnd w:id="391"/>
    <w:p w14:paraId="549B8838" w14:textId="1A5D0247" w:rsidR="000C3F29" w:rsidDel="00863148" w:rsidRDefault="000C3F29" w:rsidP="00863148">
      <w:pPr>
        <w:rPr>
          <w:del w:id="392" w:author="Alejandro Gil Hernán" w:date="2017-01-16T17:48:00Z"/>
          <w:lang w:val="en-GB"/>
        </w:rPr>
      </w:pPr>
    </w:p>
    <w:p w14:paraId="7D2D0ABF" w14:textId="1C50E7A9" w:rsidR="00863148" w:rsidRDefault="00863148" w:rsidP="00863148">
      <w:pPr>
        <w:pStyle w:val="Ttulo1"/>
        <w:numPr>
          <w:ilvl w:val="0"/>
          <w:numId w:val="0"/>
        </w:numPr>
        <w:ind w:left="113"/>
        <w:rPr>
          <w:ins w:id="393" w:author="Alejandro Gil Hernán" w:date="2017-01-16T18:00:00Z"/>
          <w:rFonts w:ascii="Times New Roman" w:hAnsi="Times New Roman" w:cs="Times New Roman"/>
          <w:b w:val="0"/>
          <w:bCs w:val="0"/>
          <w:kern w:val="0"/>
          <w:sz w:val="24"/>
          <w:szCs w:val="24"/>
          <w:lang w:val="en-GB"/>
        </w:rPr>
      </w:pPr>
    </w:p>
    <w:p w14:paraId="66D40413" w14:textId="77777777" w:rsidR="00863148" w:rsidRPr="00863148" w:rsidRDefault="00863148" w:rsidP="00863148">
      <w:pPr>
        <w:rPr>
          <w:ins w:id="394" w:author="Alejandro Gil Hernán" w:date="2017-01-16T18:00:00Z"/>
          <w:lang w:val="en-GB"/>
        </w:rPr>
      </w:pPr>
    </w:p>
    <w:p w14:paraId="6DC5ABE0" w14:textId="20F6A7CF" w:rsidR="000C3F29" w:rsidRPr="004207D9" w:rsidDel="00E05492" w:rsidRDefault="000C3F29" w:rsidP="0091771D">
      <w:pPr>
        <w:rPr>
          <w:del w:id="395" w:author="Alejandro Gil Hernán" w:date="2017-01-16T17:48:00Z"/>
          <w:rFonts w:ascii="NimbusRomNo9L-Medi" w:hAnsi="NimbusRomNo9L-Medi" w:cs="NimbusRomNo9L-Medi"/>
          <w:sz w:val="20"/>
          <w:szCs w:val="20"/>
          <w:lang w:val="en-US"/>
        </w:rPr>
      </w:pPr>
    </w:p>
    <w:p w14:paraId="0B0DDA4A" w14:textId="77777777" w:rsidR="00E05492" w:rsidRPr="004174C8" w:rsidRDefault="00E05492" w:rsidP="00863148">
      <w:pPr>
        <w:rPr>
          <w:ins w:id="396" w:author="Alejandro Gil Hernán" w:date="2017-01-16T17:48:00Z"/>
          <w:lang w:val="es-ES_tradnl"/>
        </w:rPr>
      </w:pPr>
    </w:p>
    <w:p w14:paraId="2D7C0D25" w14:textId="2F6A7611"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14:paraId="224044EB" w14:textId="77777777" w:rsidR="00E05492" w:rsidRDefault="00E05492" w:rsidP="00863148">
      <w:pPr>
        <w:ind w:left="567"/>
        <w:rPr>
          <w:lang w:val="en-GB"/>
        </w:rPr>
      </w:pPr>
    </w:p>
    <w:p w14:paraId="0B110A21" w14:textId="394CC551"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397" w:name="_Ref471743373"/>
      <w:r w:rsidRPr="004207D9">
        <w:rPr>
          <w:lang w:val="en-US"/>
        </w:rPr>
        <w:t>E. Bernhardsson, Algorithms and data structures, September 2015</w:t>
      </w:r>
      <w:r>
        <w:rPr>
          <w:lang w:val="en-US"/>
        </w:rPr>
        <w:t>.</w:t>
      </w:r>
      <w:bookmarkEnd w:id="397"/>
    </w:p>
    <w:p w14:paraId="513A75B0" w14:textId="6A976DCA" w:rsidR="00E05492" w:rsidRPr="000C3F29" w:rsidRDefault="00E05492" w:rsidP="00863148">
      <w:pPr>
        <w:rPr>
          <w:rFonts w:ascii="NimbusRomNo9L-Medi" w:hAnsi="NimbusRomNo9L-Medi" w:cs="NimbusRomNo9L-Medi"/>
          <w:sz w:val="20"/>
          <w:szCs w:val="20"/>
          <w:lang w:val="en-US"/>
        </w:rPr>
      </w:pPr>
    </w:p>
    <w:p w14:paraId="27BE449E" w14:textId="09D66C7F"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E. Bernhardsson, Curse of dimensionality, September 2015</w:t>
      </w:r>
      <w:r>
        <w:rPr>
          <w:lang w:val="en-US"/>
        </w:rPr>
        <w:t>.</w:t>
      </w:r>
    </w:p>
    <w:p w14:paraId="020D0780" w14:textId="77777777" w:rsidR="00E05492" w:rsidRPr="000C3F29" w:rsidRDefault="00E05492" w:rsidP="00863148">
      <w:pPr>
        <w:ind w:left="567"/>
        <w:rPr>
          <w:rFonts w:ascii="NimbusRomNo9L-Medi" w:hAnsi="NimbusRomNo9L-Medi" w:cs="NimbusRomNo9L-Medi"/>
          <w:sz w:val="20"/>
          <w:szCs w:val="20"/>
          <w:lang w:val="en-US"/>
        </w:rPr>
      </w:pPr>
    </w:p>
    <w:p w14:paraId="495B36D1" w14:textId="644A58C4"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398" w:name="_Ref471743361"/>
      <w:r w:rsidRPr="004207D9">
        <w:rPr>
          <w:lang w:val="en-US"/>
        </w:rPr>
        <w:t>E. Bernhardsson, Nearest neighbors and vector models, September 2015</w:t>
      </w:r>
      <w:r>
        <w:rPr>
          <w:lang w:val="en-US"/>
        </w:rPr>
        <w:t>.</w:t>
      </w:r>
      <w:bookmarkEnd w:id="398"/>
    </w:p>
    <w:p w14:paraId="133C3E88" w14:textId="37B1EF56" w:rsidR="00E05492" w:rsidRPr="000C3F29" w:rsidRDefault="00E05492" w:rsidP="00863148">
      <w:pPr>
        <w:rPr>
          <w:rFonts w:ascii="NimbusRomNo9L-Medi" w:hAnsi="NimbusRomNo9L-Medi" w:cs="NimbusRomNo9L-Medi"/>
          <w:sz w:val="20"/>
          <w:szCs w:val="20"/>
          <w:lang w:val="en-US"/>
        </w:rPr>
      </w:pPr>
    </w:p>
    <w:p w14:paraId="4B52CC76" w14:textId="33CBF6C2"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32C651A9" w14:textId="77777777" w:rsidR="00E05492" w:rsidRDefault="00E05492" w:rsidP="00863148">
      <w:pPr>
        <w:pStyle w:val="Prrafodelista"/>
        <w:autoSpaceDE w:val="0"/>
        <w:autoSpaceDN w:val="0"/>
        <w:adjustRightInd w:val="0"/>
        <w:ind w:left="567"/>
        <w:rPr>
          <w:lang w:val="en-GB"/>
        </w:rPr>
      </w:pPr>
    </w:p>
    <w:p w14:paraId="0678C59F" w14:textId="0F83A27C"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399"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399"/>
    </w:p>
    <w:p w14:paraId="47246789" w14:textId="77777777" w:rsidR="00E05492" w:rsidRPr="000C3F29" w:rsidRDefault="00E05492" w:rsidP="00863148">
      <w:pPr>
        <w:pStyle w:val="Prrafodelista"/>
        <w:autoSpaceDE w:val="0"/>
        <w:autoSpaceDN w:val="0"/>
        <w:adjustRightInd w:val="0"/>
        <w:ind w:left="567"/>
        <w:rPr>
          <w:lang w:val="en-US"/>
        </w:rPr>
      </w:pPr>
    </w:p>
    <w:p w14:paraId="77ED8FD3" w14:textId="6B40ABAC"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400"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400"/>
    </w:p>
    <w:p w14:paraId="2B06C88B" w14:textId="77777777" w:rsidR="00E05492" w:rsidDel="00FA1BFA" w:rsidRDefault="00E05492" w:rsidP="00863148">
      <w:pPr>
        <w:pStyle w:val="Prrafodelista"/>
        <w:autoSpaceDE w:val="0"/>
        <w:autoSpaceDN w:val="0"/>
        <w:adjustRightInd w:val="0"/>
        <w:ind w:left="567"/>
        <w:rPr>
          <w:lang w:val="en-GB"/>
        </w:rPr>
      </w:pPr>
    </w:p>
    <w:p w14:paraId="0BC62F78" w14:textId="5B22EEE2"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401"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401"/>
    </w:p>
    <w:p w14:paraId="2657A79E" w14:textId="77777777" w:rsidR="00E05492" w:rsidRPr="00863148" w:rsidRDefault="00E05492" w:rsidP="00863148">
      <w:pPr>
        <w:pStyle w:val="Prrafodelista"/>
        <w:autoSpaceDE w:val="0"/>
        <w:autoSpaceDN w:val="0"/>
        <w:adjustRightInd w:val="0"/>
        <w:ind w:left="567"/>
        <w:rPr>
          <w:lang w:val="en-GB"/>
        </w:rPr>
      </w:pPr>
    </w:p>
    <w:p w14:paraId="57372CFF" w14:textId="2CC1C329"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14:paraId="2068C4BA" w14:textId="77777777" w:rsidR="00E05492" w:rsidRPr="000C3F29" w:rsidRDefault="00E05492" w:rsidP="00863148">
      <w:pPr>
        <w:pStyle w:val="Prrafodelista"/>
        <w:autoSpaceDE w:val="0"/>
        <w:autoSpaceDN w:val="0"/>
        <w:adjustRightInd w:val="0"/>
        <w:ind w:left="567"/>
        <w:rPr>
          <w:lang w:val="en-GB"/>
        </w:rPr>
      </w:pPr>
    </w:p>
    <w:p w14:paraId="7AC61829" w14:textId="21585CE0" w:rsidR="00E05492" w:rsidRDefault="00E05492" w:rsidP="0091771D">
      <w:pPr>
        <w:numPr>
          <w:ilvl w:val="0"/>
          <w:numId w:val="2"/>
        </w:numPr>
        <w:tabs>
          <w:tab w:val="clear" w:pos="360"/>
          <w:tab w:val="num" w:pos="142"/>
        </w:tabs>
        <w:ind w:left="567" w:hanging="567"/>
        <w:rPr>
          <w:lang w:val="es-ES_tradnl"/>
        </w:rPr>
      </w:pPr>
      <w:r w:rsidRPr="000E36B3">
        <w:rPr>
          <w:lang w:val="es-ES_tradnl"/>
        </w:rPr>
        <w:t>P. Sanchez, Estudio y aplicación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14:paraId="55EFC9E0" w14:textId="6813013C" w:rsidR="00E05492" w:rsidRDefault="00E05492" w:rsidP="00863148">
      <w:pPr>
        <w:rPr>
          <w:lang w:val="es-ES_tradnl"/>
        </w:rPr>
      </w:pPr>
    </w:p>
    <w:p w14:paraId="1C99E1D2" w14:textId="3C234BCA"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402" w:name="_Ref471825484"/>
      <w:r w:rsidRPr="004174C8">
        <w:rPr>
          <w:lang w:val="es-ES_tradnl"/>
        </w:rPr>
        <w:t xml:space="preserve">Premio netflix. </w:t>
      </w:r>
      <w:hyperlink r:id="rId62" w:history="1">
        <w:r w:rsidRPr="004174C8">
          <w:rPr>
            <w:rStyle w:val="Hipervnculo"/>
            <w:lang w:val="es-ES_tradnl"/>
          </w:rPr>
          <w:t>http://www.netflixprize.com/</w:t>
        </w:r>
      </w:hyperlink>
      <w:bookmarkEnd w:id="402"/>
    </w:p>
    <w:p w14:paraId="311F5AED" w14:textId="23F252DC" w:rsidR="00E05492" w:rsidRPr="000C3F29" w:rsidRDefault="00E05492" w:rsidP="00863148">
      <w:pPr>
        <w:rPr>
          <w:rStyle w:val="Hipervnculo"/>
          <w:color w:val="auto"/>
          <w:u w:val="none"/>
          <w:lang w:val="es-ES_tradnl"/>
        </w:rPr>
      </w:pPr>
    </w:p>
    <w:p w14:paraId="5678F1C1" w14:textId="77777777"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14:paraId="35E3299B" w14:textId="77777777" w:rsidR="00354117" w:rsidRPr="004716D8" w:rsidRDefault="00354117" w:rsidP="00354117">
      <w:pPr>
        <w:pStyle w:val="Ttulo1"/>
        <w:numPr>
          <w:ilvl w:val="0"/>
          <w:numId w:val="0"/>
        </w:numPr>
        <w:spacing w:before="120"/>
        <w:rPr>
          <w:lang w:val="es-ES_tradnl"/>
        </w:rPr>
      </w:pPr>
      <w:bookmarkStart w:id="403" w:name="_Toc471826494"/>
    </w:p>
    <w:p w14:paraId="66C001EA" w14:textId="77777777" w:rsidR="00354117" w:rsidRPr="004716D8" w:rsidRDefault="00354117" w:rsidP="00354117">
      <w:pPr>
        <w:rPr>
          <w:lang w:val="es-ES_tradnl"/>
        </w:rPr>
      </w:pPr>
    </w:p>
    <w:p w14:paraId="6F164958" w14:textId="77777777" w:rsidR="00354117" w:rsidRPr="004716D8" w:rsidRDefault="00354117" w:rsidP="00354117">
      <w:pPr>
        <w:pStyle w:val="Ttulo1"/>
        <w:numPr>
          <w:ilvl w:val="0"/>
          <w:numId w:val="0"/>
        </w:numPr>
        <w:spacing w:before="120"/>
        <w:rPr>
          <w:lang w:val="es-ES_tradnl"/>
        </w:rPr>
      </w:pPr>
    </w:p>
    <w:p w14:paraId="45089EEB" w14:textId="77777777" w:rsidR="007C3D8F" w:rsidRPr="00810C92" w:rsidRDefault="007C3D8F" w:rsidP="00354117">
      <w:pPr>
        <w:pStyle w:val="Ttulo1"/>
        <w:numPr>
          <w:ilvl w:val="0"/>
          <w:numId w:val="0"/>
        </w:numPr>
        <w:spacing w:before="120"/>
        <w:rPr>
          <w:lang w:val="en-GB"/>
        </w:rPr>
      </w:pPr>
      <w:r w:rsidRPr="00810C92">
        <w:rPr>
          <w:lang w:val="en-GB"/>
        </w:rPr>
        <w:t>Glosario</w:t>
      </w:r>
      <w:bookmarkEnd w:id="403"/>
    </w:p>
    <w:p w14:paraId="76C57136" w14:textId="77777777" w:rsidR="007C3D8F" w:rsidRPr="00840E7D" w:rsidRDefault="007C3D8F" w:rsidP="00840E7D">
      <w:pPr>
        <w:ind w:left="2124" w:hanging="2124"/>
        <w:rPr>
          <w:lang w:val="en-US"/>
        </w:rPr>
      </w:pPr>
    </w:p>
    <w:p w14:paraId="0F952EA3" w14:textId="77777777" w:rsidR="00634154" w:rsidRPr="00F522A8" w:rsidRDefault="003A2FB3" w:rsidP="007C20BF">
      <w:pPr>
        <w:pStyle w:val="Prrafodelista"/>
        <w:numPr>
          <w:ilvl w:val="0"/>
          <w:numId w:val="24"/>
        </w:numPr>
        <w:ind w:left="714" w:hanging="357"/>
      </w:pPr>
      <w:r w:rsidRPr="00F522A8">
        <w:rPr>
          <w:b/>
        </w:rPr>
        <w:lastRenderedPageBreak/>
        <w:t>Annoy</w:t>
      </w:r>
      <w:r w:rsidR="00634154" w:rsidRPr="00F522A8">
        <w:t>:</w:t>
      </w:r>
      <w:r w:rsidR="00840E7D" w:rsidRPr="00F522A8">
        <w:t xml:space="preserve"> Approximate </w:t>
      </w:r>
      <w:r w:rsidR="00F522A8" w:rsidRPr="00F522A8">
        <w:t>nearest neighbo</w:t>
      </w:r>
      <w:r w:rsidR="00093005" w:rsidRPr="00F522A8">
        <w:t>u</w:t>
      </w:r>
      <w:r w:rsidR="00840E7D" w:rsidRPr="00F522A8">
        <w:t>rs</w:t>
      </w:r>
      <w:r w:rsidR="00634154" w:rsidRPr="00F522A8">
        <w:t>. Librería que calcula vecinos de manera aproximada.</w:t>
      </w:r>
    </w:p>
    <w:p w14:paraId="692AED2B" w14:textId="77777777" w:rsidR="00634154" w:rsidRPr="00F522A8" w:rsidRDefault="00634154" w:rsidP="00634154">
      <w:pPr>
        <w:pStyle w:val="Prrafodelista"/>
        <w:ind w:left="714"/>
      </w:pPr>
    </w:p>
    <w:p w14:paraId="2ED96F2D" w14:textId="77777777" w:rsidR="00634154" w:rsidRPr="00F522A8" w:rsidRDefault="00634154" w:rsidP="007C20BF">
      <w:pPr>
        <w:pStyle w:val="Prrafodelista"/>
        <w:numPr>
          <w:ilvl w:val="0"/>
          <w:numId w:val="24"/>
        </w:numPr>
        <w:ind w:left="714" w:hanging="357"/>
        <w:rPr>
          <w:b/>
        </w:rPr>
      </w:pPr>
      <w:r w:rsidRPr="00F522A8">
        <w:rPr>
          <w:b/>
        </w:rPr>
        <w:t>Apache T</w:t>
      </w:r>
      <w:r w:rsidR="003A2FB3" w:rsidRPr="00F522A8">
        <w:rPr>
          <w:b/>
        </w:rPr>
        <w:t>hrift</w:t>
      </w:r>
      <w:r w:rsidRPr="00F522A8">
        <w:t>:</w:t>
      </w:r>
      <w:r w:rsidR="008B51A9" w:rsidRPr="00F522A8">
        <w:t xml:space="preserve"> Framework </w:t>
      </w:r>
    </w:p>
    <w:p w14:paraId="668AE20B" w14:textId="77777777" w:rsidR="00634154" w:rsidRPr="00F522A8" w:rsidRDefault="00634154" w:rsidP="00634154">
      <w:pPr>
        <w:rPr>
          <w:b/>
        </w:rPr>
      </w:pPr>
    </w:p>
    <w:p w14:paraId="790EB1E2" w14:textId="77777777" w:rsidR="00634154" w:rsidRPr="00F522A8" w:rsidRDefault="003A2FB3" w:rsidP="007C20BF">
      <w:pPr>
        <w:pStyle w:val="Prrafodelista"/>
        <w:numPr>
          <w:ilvl w:val="0"/>
          <w:numId w:val="24"/>
        </w:numPr>
        <w:ind w:left="714" w:hanging="357"/>
        <w:rPr>
          <w:b/>
        </w:rPr>
      </w:pPr>
      <w:r w:rsidRPr="00F522A8">
        <w:rPr>
          <w:b/>
        </w:rPr>
        <w:t>Dataset</w:t>
      </w:r>
      <w:r w:rsidR="00634154" w:rsidRPr="00F522A8">
        <w:t>:</w:t>
      </w:r>
      <w:r w:rsidR="00634154" w:rsidRPr="00F522A8">
        <w:rPr>
          <w:b/>
        </w:rPr>
        <w:t xml:space="preserve"> </w:t>
      </w:r>
      <w:r w:rsidR="008B51A9" w:rsidRPr="00F522A8">
        <w:t>Conjunto de datos analizados</w:t>
      </w:r>
    </w:p>
    <w:p w14:paraId="43CB2EE7" w14:textId="77777777" w:rsidR="00634154" w:rsidRPr="00F522A8" w:rsidRDefault="00634154" w:rsidP="00634154">
      <w:pPr>
        <w:rPr>
          <w:b/>
        </w:rPr>
      </w:pPr>
    </w:p>
    <w:p w14:paraId="64D31AE0" w14:textId="77777777" w:rsidR="00634154" w:rsidRPr="00F522A8" w:rsidRDefault="003A2FB3" w:rsidP="007C20BF">
      <w:pPr>
        <w:pStyle w:val="Prrafodelista"/>
        <w:numPr>
          <w:ilvl w:val="0"/>
          <w:numId w:val="24"/>
        </w:numPr>
        <w:ind w:left="714" w:hanging="357"/>
        <w:rPr>
          <w:b/>
        </w:rPr>
      </w:pPr>
      <w:r w:rsidRPr="00F522A8">
        <w:rPr>
          <w:b/>
        </w:rPr>
        <w:t>DCG</w:t>
      </w:r>
      <w:r w:rsidR="00634154" w:rsidRPr="00F522A8">
        <w:t>:</w:t>
      </w:r>
      <w:r w:rsidR="008B51A9" w:rsidRPr="00F522A8">
        <w:t xml:space="preserve"> Discounted </w:t>
      </w:r>
      <w:r w:rsidR="00F522A8" w:rsidRPr="00F522A8">
        <w:t>cumulative gain</w:t>
      </w:r>
      <w:r w:rsidR="008B51A9" w:rsidRPr="00F522A8">
        <w:t xml:space="preserve">. </w:t>
      </w:r>
      <w:r w:rsidR="00F522A8" w:rsidRPr="00F522A8">
        <w:t>Métrica de evaluación.</w:t>
      </w:r>
    </w:p>
    <w:p w14:paraId="11BADDBE" w14:textId="77777777" w:rsidR="00634154" w:rsidRPr="00F522A8" w:rsidRDefault="00634154" w:rsidP="00634154">
      <w:pPr>
        <w:pStyle w:val="Prrafodelista"/>
        <w:ind w:left="714"/>
        <w:rPr>
          <w:b/>
        </w:rPr>
      </w:pPr>
    </w:p>
    <w:p w14:paraId="48D977BF" w14:textId="77777777" w:rsidR="00634154" w:rsidRPr="00F522A8" w:rsidRDefault="003A2FB3" w:rsidP="007C20BF">
      <w:pPr>
        <w:pStyle w:val="Prrafodelista"/>
        <w:numPr>
          <w:ilvl w:val="0"/>
          <w:numId w:val="24"/>
        </w:numPr>
        <w:ind w:left="714" w:hanging="357"/>
        <w:rPr>
          <w:b/>
        </w:rPr>
      </w:pPr>
      <w:r w:rsidRPr="00F522A8">
        <w:rPr>
          <w:b/>
        </w:rPr>
        <w:t>Framework</w:t>
      </w:r>
      <w:r w:rsidR="00634154" w:rsidRPr="00F522A8">
        <w:t>:</w:t>
      </w:r>
    </w:p>
    <w:p w14:paraId="59D3BD4A" w14:textId="77777777" w:rsidR="00634154" w:rsidRPr="00F522A8" w:rsidRDefault="00634154" w:rsidP="00634154">
      <w:pPr>
        <w:pStyle w:val="Prrafodelista"/>
        <w:ind w:left="714"/>
        <w:rPr>
          <w:b/>
        </w:rPr>
      </w:pPr>
    </w:p>
    <w:p w14:paraId="2B11B718" w14:textId="77777777" w:rsidR="003A2FB3" w:rsidRPr="00F522A8" w:rsidRDefault="003A2FB3" w:rsidP="007C20BF">
      <w:pPr>
        <w:pStyle w:val="Prrafodelista"/>
        <w:numPr>
          <w:ilvl w:val="0"/>
          <w:numId w:val="24"/>
        </w:numPr>
        <w:ind w:left="714" w:hanging="357"/>
        <w:rPr>
          <w:b/>
        </w:rPr>
      </w:pPr>
      <w:r w:rsidRPr="00F522A8">
        <w:rPr>
          <w:b/>
        </w:rPr>
        <w:t>iDCG</w:t>
      </w:r>
      <w:r w:rsidR="00634154" w:rsidRPr="00F522A8">
        <w:t>:</w:t>
      </w:r>
      <w:r w:rsidR="00F522A8">
        <w:t xml:space="preserve"> ideal DCG. Métrica de evaluación.</w:t>
      </w:r>
    </w:p>
    <w:p w14:paraId="61A9ED2E" w14:textId="77777777" w:rsidR="00634154" w:rsidRPr="00F522A8" w:rsidRDefault="00634154" w:rsidP="00634154">
      <w:pPr>
        <w:pStyle w:val="Prrafodelista"/>
        <w:ind w:left="714"/>
        <w:rPr>
          <w:b/>
        </w:rPr>
      </w:pPr>
    </w:p>
    <w:p w14:paraId="4EFCF944" w14:textId="77777777" w:rsidR="003A2FB3" w:rsidRPr="00F522A8" w:rsidRDefault="003A2FB3" w:rsidP="007C20BF">
      <w:pPr>
        <w:pStyle w:val="Prrafodelista"/>
        <w:numPr>
          <w:ilvl w:val="0"/>
          <w:numId w:val="24"/>
        </w:numPr>
        <w:ind w:left="714" w:hanging="357"/>
        <w:rPr>
          <w:b/>
          <w:lang w:val="en-US"/>
        </w:rPr>
      </w:pPr>
      <w:r w:rsidRPr="00F522A8">
        <w:rPr>
          <w:b/>
          <w:lang w:val="en-US"/>
        </w:rPr>
        <w:t>kNN</w:t>
      </w:r>
      <w:r w:rsidR="00634154" w:rsidRPr="00F522A8">
        <w:rPr>
          <w:lang w:val="en-US"/>
        </w:rPr>
        <w:t>:</w:t>
      </w:r>
      <w:r w:rsidR="00F522A8" w:rsidRPr="00F522A8">
        <w:rPr>
          <w:lang w:val="en-US"/>
        </w:rPr>
        <w:t xml:space="preserve"> k nearest neighbours. k </w:t>
      </w:r>
      <w:r w:rsidR="00F522A8">
        <w:rPr>
          <w:lang w:val="en-US"/>
        </w:rPr>
        <w:t>vecinos más cercanos.</w:t>
      </w:r>
    </w:p>
    <w:p w14:paraId="59F393B2" w14:textId="77777777" w:rsidR="00634154" w:rsidRPr="00F522A8" w:rsidRDefault="00634154" w:rsidP="00634154">
      <w:pPr>
        <w:pStyle w:val="Prrafodelista"/>
        <w:ind w:left="714"/>
        <w:rPr>
          <w:b/>
          <w:lang w:val="en-US"/>
        </w:rPr>
      </w:pPr>
    </w:p>
    <w:p w14:paraId="70760660" w14:textId="77777777" w:rsidR="003A2FB3" w:rsidRPr="00F522A8" w:rsidRDefault="003A2FB3" w:rsidP="007C20BF">
      <w:pPr>
        <w:pStyle w:val="Prrafodelista"/>
        <w:numPr>
          <w:ilvl w:val="0"/>
          <w:numId w:val="24"/>
        </w:numPr>
        <w:ind w:left="714" w:hanging="357"/>
        <w:rPr>
          <w:b/>
        </w:rPr>
      </w:pPr>
      <w:r w:rsidRPr="00F522A8">
        <w:rPr>
          <w:b/>
        </w:rPr>
        <w:t>MAE</w:t>
      </w:r>
      <w:r w:rsidR="00634154" w:rsidRPr="00F522A8">
        <w:t>:</w:t>
      </w:r>
      <w:r w:rsidR="00F522A8">
        <w:t xml:space="preserve"> Mean absolute error. Métrica de evaluación.</w:t>
      </w:r>
    </w:p>
    <w:p w14:paraId="7ADF9498" w14:textId="77777777" w:rsidR="00634154" w:rsidRPr="00F522A8" w:rsidRDefault="00634154" w:rsidP="00634154">
      <w:pPr>
        <w:pStyle w:val="Prrafodelista"/>
        <w:ind w:left="714"/>
        <w:rPr>
          <w:b/>
        </w:rPr>
      </w:pPr>
    </w:p>
    <w:p w14:paraId="6E549802" w14:textId="77777777" w:rsidR="003A2FB3" w:rsidRPr="00F522A8" w:rsidRDefault="003A2FB3" w:rsidP="007C20BF">
      <w:pPr>
        <w:pStyle w:val="Prrafodelista"/>
        <w:numPr>
          <w:ilvl w:val="0"/>
          <w:numId w:val="24"/>
        </w:numPr>
        <w:ind w:left="714" w:hanging="357"/>
        <w:rPr>
          <w:lang w:val="en-US"/>
        </w:rPr>
      </w:pPr>
      <w:r w:rsidRPr="00F522A8">
        <w:rPr>
          <w:lang w:val="en-US"/>
        </w:rPr>
        <w:t>NDCG</w:t>
      </w:r>
      <w:r w:rsidR="00634154" w:rsidRPr="00F522A8">
        <w:rPr>
          <w:lang w:val="en-US"/>
        </w:rPr>
        <w:t>:</w:t>
      </w:r>
      <w:r w:rsidR="00F522A8" w:rsidRPr="00F522A8">
        <w:rPr>
          <w:lang w:val="en-US"/>
        </w:rPr>
        <w:t xml:space="preserve"> Normalised discounted cumulative gain</w:t>
      </w:r>
    </w:p>
    <w:p w14:paraId="3E586A41" w14:textId="77777777" w:rsidR="00634154" w:rsidRPr="00F522A8" w:rsidRDefault="00634154" w:rsidP="00634154">
      <w:pPr>
        <w:pStyle w:val="Prrafodelista"/>
        <w:ind w:left="714"/>
        <w:rPr>
          <w:b/>
          <w:lang w:val="en-US"/>
        </w:rPr>
      </w:pPr>
    </w:p>
    <w:p w14:paraId="60F11E3F" w14:textId="77777777" w:rsidR="003A2FB3" w:rsidRPr="00C55352" w:rsidRDefault="00634154" w:rsidP="007C20BF">
      <w:pPr>
        <w:pStyle w:val="Prrafodelista"/>
        <w:numPr>
          <w:ilvl w:val="0"/>
          <w:numId w:val="24"/>
        </w:numPr>
        <w:ind w:left="714" w:hanging="357"/>
        <w:rPr>
          <w:b/>
        </w:rPr>
      </w:pPr>
      <w:r w:rsidRPr="00F522A8">
        <w:rPr>
          <w:b/>
          <w:lang w:val="en-US"/>
        </w:rPr>
        <w:t>NMSL</w:t>
      </w:r>
      <w:r w:rsidR="003A2FB3" w:rsidRPr="00F522A8">
        <w:rPr>
          <w:b/>
          <w:lang w:val="en-US"/>
        </w:rPr>
        <w:t>B</w:t>
      </w:r>
      <w:r w:rsidRPr="00F522A8">
        <w:rPr>
          <w:lang w:val="en-US"/>
        </w:rPr>
        <w:t>:</w:t>
      </w:r>
      <w:r w:rsidR="00F522A8" w:rsidRPr="00F522A8">
        <w:rPr>
          <w:lang w:val="en-US"/>
        </w:rPr>
        <w:t xml:space="preserve"> Non-metric space library. </w:t>
      </w:r>
      <w:r w:rsidR="00F522A8" w:rsidRPr="00C55352">
        <w:rPr>
          <w:lang w:val="es-ES_tradnl"/>
        </w:rPr>
        <w:t>Librería basada en Annoy para el cálculo aproximado de vecinos.</w:t>
      </w:r>
    </w:p>
    <w:p w14:paraId="1D22408A" w14:textId="77777777" w:rsidR="00634154" w:rsidRPr="00F522A8" w:rsidRDefault="00634154" w:rsidP="00634154">
      <w:pPr>
        <w:pStyle w:val="Prrafodelista"/>
        <w:ind w:left="714"/>
        <w:rPr>
          <w:b/>
        </w:rPr>
      </w:pPr>
    </w:p>
    <w:p w14:paraId="4612A5F4" w14:textId="77777777" w:rsidR="003A2FB3" w:rsidRPr="00F522A8" w:rsidRDefault="003A2FB3" w:rsidP="007C20BF">
      <w:pPr>
        <w:pStyle w:val="Prrafodelista"/>
        <w:numPr>
          <w:ilvl w:val="0"/>
          <w:numId w:val="24"/>
        </w:numPr>
        <w:ind w:left="714" w:hanging="357"/>
        <w:rPr>
          <w:b/>
        </w:rPr>
      </w:pPr>
      <w:r w:rsidRPr="00F522A8">
        <w:rPr>
          <w:b/>
        </w:rPr>
        <w:t>RankSys</w:t>
      </w:r>
      <w:r w:rsidR="00634154" w:rsidRPr="00F522A8">
        <w:t>:</w:t>
      </w:r>
      <w:r w:rsidR="00C55352">
        <w:t xml:space="preserve"> Ranking system. Librería base del proyecto, aporta funcionalidad de generación de recomendaciones y evaluación.</w:t>
      </w:r>
    </w:p>
    <w:p w14:paraId="547567D8" w14:textId="77777777" w:rsidR="00634154" w:rsidRPr="00F522A8" w:rsidRDefault="00634154" w:rsidP="00634154">
      <w:pPr>
        <w:rPr>
          <w:b/>
        </w:rPr>
      </w:pPr>
    </w:p>
    <w:p w14:paraId="371D9A04" w14:textId="77777777" w:rsidR="003A2FB3" w:rsidRPr="00F522A8" w:rsidRDefault="003A2FB3" w:rsidP="007C20BF">
      <w:pPr>
        <w:pStyle w:val="Prrafodelista"/>
        <w:numPr>
          <w:ilvl w:val="0"/>
          <w:numId w:val="24"/>
        </w:numPr>
        <w:ind w:left="714" w:hanging="357"/>
        <w:rPr>
          <w:b/>
        </w:rPr>
      </w:pPr>
      <w:r w:rsidRPr="00F522A8">
        <w:rPr>
          <w:b/>
        </w:rPr>
        <w:t>Rating</w:t>
      </w:r>
      <w:r w:rsidR="00634154" w:rsidRPr="00F522A8">
        <w:t>:</w:t>
      </w:r>
      <w:r w:rsidR="00C55352">
        <w:t xml:space="preserve"> Puntuación que un usuario da a un ítem.</w:t>
      </w:r>
    </w:p>
    <w:p w14:paraId="05AA6F69" w14:textId="77777777" w:rsidR="00634154" w:rsidRPr="00F522A8" w:rsidRDefault="00634154" w:rsidP="00634154">
      <w:pPr>
        <w:pStyle w:val="Prrafodelista"/>
        <w:ind w:left="714"/>
        <w:rPr>
          <w:b/>
        </w:rPr>
      </w:pPr>
    </w:p>
    <w:p w14:paraId="7680CE75" w14:textId="77777777" w:rsidR="003A2FB3" w:rsidRPr="00F522A8" w:rsidRDefault="003A2FB3" w:rsidP="007C20BF">
      <w:pPr>
        <w:pStyle w:val="Prrafodelista"/>
        <w:numPr>
          <w:ilvl w:val="0"/>
          <w:numId w:val="24"/>
        </w:numPr>
        <w:ind w:left="714" w:hanging="357"/>
        <w:rPr>
          <w:b/>
        </w:rPr>
      </w:pPr>
      <w:r w:rsidRPr="00F522A8">
        <w:rPr>
          <w:b/>
        </w:rPr>
        <w:t>Recall</w:t>
      </w:r>
      <w:r w:rsidR="00634154" w:rsidRPr="00F522A8">
        <w:t>:</w:t>
      </w:r>
      <w:r w:rsidR="00C55352">
        <w:t xml:space="preserve"> </w:t>
      </w:r>
      <w:r w:rsidR="00CC418A">
        <w:t>Métrica de evaluación.</w:t>
      </w:r>
    </w:p>
    <w:p w14:paraId="467D4B00" w14:textId="77777777" w:rsidR="00634154" w:rsidRPr="00F522A8" w:rsidRDefault="00634154" w:rsidP="00634154">
      <w:pPr>
        <w:pStyle w:val="Prrafodelista"/>
        <w:ind w:left="714"/>
        <w:rPr>
          <w:b/>
        </w:rPr>
      </w:pPr>
    </w:p>
    <w:p w14:paraId="4FB31970" w14:textId="77777777" w:rsidR="003A2FB3" w:rsidRPr="00CC418A" w:rsidRDefault="003A2FB3" w:rsidP="007C20BF">
      <w:pPr>
        <w:pStyle w:val="Prrafodelista"/>
        <w:numPr>
          <w:ilvl w:val="0"/>
          <w:numId w:val="24"/>
        </w:numPr>
        <w:ind w:left="714" w:hanging="357"/>
        <w:rPr>
          <w:b/>
          <w:lang w:val="en-US"/>
        </w:rPr>
      </w:pPr>
      <w:r w:rsidRPr="00CC418A">
        <w:rPr>
          <w:b/>
          <w:lang w:val="en-US"/>
        </w:rPr>
        <w:t>RMSE</w:t>
      </w:r>
      <w:r w:rsidR="00634154" w:rsidRPr="00CC418A">
        <w:rPr>
          <w:lang w:val="en-US"/>
        </w:rPr>
        <w:t>:</w:t>
      </w:r>
      <w:r w:rsidR="00CC418A" w:rsidRPr="00CC418A">
        <w:rPr>
          <w:lang w:val="en-US"/>
        </w:rPr>
        <w:t xml:space="preserve"> Root mean squared error</w:t>
      </w:r>
      <w:r w:rsidR="00CC418A">
        <w:rPr>
          <w:lang w:val="en-US"/>
        </w:rPr>
        <w:t>. Métrica de evaluación.</w:t>
      </w:r>
    </w:p>
    <w:p w14:paraId="24E3C0BF" w14:textId="77777777" w:rsidR="00634154" w:rsidRPr="00CC418A" w:rsidRDefault="00634154" w:rsidP="00634154">
      <w:pPr>
        <w:pStyle w:val="Prrafodelista"/>
        <w:ind w:left="714"/>
        <w:rPr>
          <w:b/>
          <w:lang w:val="en-US"/>
        </w:rPr>
      </w:pPr>
    </w:p>
    <w:p w14:paraId="506617CF" w14:textId="77777777" w:rsidR="003A2FB3" w:rsidRPr="00CC418A" w:rsidRDefault="003A2FB3" w:rsidP="007C20BF">
      <w:pPr>
        <w:pStyle w:val="Prrafodelista"/>
        <w:numPr>
          <w:ilvl w:val="0"/>
          <w:numId w:val="24"/>
        </w:numPr>
        <w:ind w:left="714" w:hanging="357"/>
        <w:rPr>
          <w:b/>
          <w:lang w:val="es-ES_tradnl"/>
        </w:rPr>
      </w:pPr>
      <w:r w:rsidRPr="004716D8">
        <w:rPr>
          <w:b/>
          <w:lang w:val="es-ES_tradnl"/>
        </w:rPr>
        <w:t>RPC</w:t>
      </w:r>
      <w:r w:rsidR="00634154" w:rsidRPr="004716D8">
        <w:rPr>
          <w:lang w:val="es-ES_tradnl"/>
        </w:rPr>
        <w:t>:</w:t>
      </w:r>
      <w:r w:rsidR="00CC418A" w:rsidRPr="004716D8">
        <w:rPr>
          <w:lang w:val="es-ES_tradnl"/>
        </w:rPr>
        <w:t xml:space="preserve"> Remote procedural call. </w:t>
      </w:r>
      <w:r w:rsidR="00CC418A" w:rsidRPr="00CC418A">
        <w:rPr>
          <w:lang w:val="es-ES_tradnl"/>
        </w:rPr>
        <w:t>Llamada a procedimiento remoto, usado para ejecutar código en otra máquina (</w:t>
      </w:r>
      <w:r w:rsidR="00CC418A">
        <w:rPr>
          <w:lang w:val="es-ES_tradnl"/>
        </w:rPr>
        <w:t>Thrift)</w:t>
      </w:r>
    </w:p>
    <w:p w14:paraId="77AC316B" w14:textId="77777777" w:rsidR="00634154" w:rsidRPr="00CC418A" w:rsidRDefault="00634154" w:rsidP="00634154">
      <w:pPr>
        <w:pStyle w:val="Prrafodelista"/>
        <w:ind w:left="714"/>
        <w:rPr>
          <w:b/>
          <w:lang w:val="es-ES_tradnl"/>
        </w:rPr>
      </w:pPr>
    </w:p>
    <w:p w14:paraId="23F0D22E" w14:textId="77777777" w:rsidR="003A2FB3" w:rsidRPr="00CC418A" w:rsidRDefault="003A2FB3" w:rsidP="007C20BF">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14:paraId="68BBEF5F" w14:textId="77777777" w:rsidR="00634154" w:rsidRPr="00CC418A" w:rsidRDefault="00634154" w:rsidP="00634154">
      <w:pPr>
        <w:pStyle w:val="Prrafodelista"/>
        <w:ind w:left="714"/>
        <w:rPr>
          <w:b/>
          <w:lang w:val="es-ES_tradnl"/>
        </w:rPr>
      </w:pPr>
    </w:p>
    <w:p w14:paraId="0CDB065A" w14:textId="77777777" w:rsidR="003A2FB3" w:rsidRPr="00CC418A" w:rsidRDefault="003A2FB3" w:rsidP="007C20BF">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498F6151" w14:textId="77777777" w:rsidR="00634154" w:rsidRPr="00CC418A" w:rsidRDefault="00634154" w:rsidP="00634154">
      <w:pPr>
        <w:rPr>
          <w:b/>
          <w:lang w:val="en-US"/>
        </w:rPr>
      </w:pPr>
    </w:p>
    <w:p w14:paraId="1C954A3A" w14:textId="77777777" w:rsidR="00B91A53" w:rsidRPr="00B91A53" w:rsidRDefault="003A2FB3" w:rsidP="007C20BF">
      <w:pPr>
        <w:pStyle w:val="Prrafodelista"/>
        <w:numPr>
          <w:ilvl w:val="0"/>
          <w:numId w:val="24"/>
        </w:numPr>
        <w:ind w:left="714" w:hanging="357"/>
        <w:rPr>
          <w:b/>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64D58D5" w14:textId="77777777" w:rsidR="00B91A53" w:rsidRPr="00B91A53" w:rsidRDefault="00B91A53" w:rsidP="00B91A53">
      <w:pPr>
        <w:rPr>
          <w:lang w:val="es-ES_tradnl"/>
        </w:rPr>
      </w:pPr>
    </w:p>
    <w:p w14:paraId="00559AFB" w14:textId="77777777" w:rsidR="003A2FB3" w:rsidRPr="00EA7649" w:rsidRDefault="003A2FB3" w:rsidP="007C20BF">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6F273A1D" w14:textId="77777777" w:rsidR="00634154" w:rsidRPr="00EA7649" w:rsidRDefault="00634154" w:rsidP="00634154">
      <w:pPr>
        <w:pStyle w:val="Prrafodelista"/>
        <w:ind w:left="714"/>
        <w:rPr>
          <w:b/>
          <w:lang w:val="es-ES_tradnl"/>
        </w:rPr>
      </w:pPr>
    </w:p>
    <w:p w14:paraId="4EED6DCF" w14:textId="77777777" w:rsidR="003A2FB3" w:rsidRPr="00EA7649" w:rsidRDefault="003A2FB3" w:rsidP="007C20BF">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14:paraId="059A8F6B" w14:textId="77777777" w:rsidR="00634154" w:rsidRPr="00EA7649" w:rsidRDefault="00634154" w:rsidP="00634154">
      <w:pPr>
        <w:pStyle w:val="Prrafodelista"/>
        <w:ind w:left="714"/>
        <w:rPr>
          <w:b/>
          <w:lang w:val="es-ES_tradnl"/>
        </w:rPr>
      </w:pPr>
    </w:p>
    <w:p w14:paraId="157CC0F5" w14:textId="77777777" w:rsidR="003A2FB3" w:rsidRPr="00354117" w:rsidRDefault="003A2FB3" w:rsidP="007C20BF">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14:paraId="6E033C9C" w14:textId="77777777" w:rsidR="0020329B" w:rsidRPr="00354117" w:rsidRDefault="0020329B" w:rsidP="00F70F59">
      <w:pPr>
        <w:ind w:left="2124" w:hanging="2124"/>
        <w:rPr>
          <w:lang w:val="es-ES_tradnl"/>
        </w:rPr>
      </w:pPr>
    </w:p>
    <w:p w14:paraId="0D392310" w14:textId="77777777" w:rsidR="001F473B" w:rsidRPr="00354117" w:rsidRDefault="001F473B" w:rsidP="00F70F59">
      <w:pPr>
        <w:ind w:left="2124" w:hanging="2124"/>
        <w:rPr>
          <w:lang w:val="es-ES_tradnl"/>
        </w:rPr>
      </w:pPr>
    </w:p>
    <w:p w14:paraId="6402CFFD" w14:textId="77777777" w:rsidR="000C3F29" w:rsidRPr="00354117" w:rsidRDefault="000C3F29" w:rsidP="00F70F59">
      <w:pPr>
        <w:ind w:left="2124" w:hanging="2124"/>
        <w:rPr>
          <w:lang w:val="es-ES_tradnl"/>
        </w:rPr>
      </w:pPr>
    </w:p>
    <w:p w14:paraId="5AF1F912" w14:textId="77777777" w:rsidR="000C3F29" w:rsidRPr="00354117" w:rsidRDefault="000C3F29" w:rsidP="00F70F59">
      <w:pPr>
        <w:ind w:left="2124" w:hanging="2124"/>
        <w:rPr>
          <w:lang w:val="es-ES_tradnl"/>
        </w:rPr>
      </w:pPr>
    </w:p>
    <w:p w14:paraId="0FED116A" w14:textId="77777777" w:rsidR="00875B18" w:rsidRPr="00354117" w:rsidRDefault="00875B18" w:rsidP="00F70F59">
      <w:pPr>
        <w:ind w:left="2160" w:hanging="2160"/>
        <w:rPr>
          <w:lang w:val="es-ES_tradnl"/>
        </w:rPr>
      </w:pPr>
    </w:p>
    <w:p w14:paraId="14C1DC3D" w14:textId="77777777" w:rsidR="0026714A" w:rsidRPr="00354117" w:rsidRDefault="0026714A" w:rsidP="00F70F59">
      <w:pPr>
        <w:ind w:left="2160" w:hanging="2160"/>
        <w:rPr>
          <w:lang w:val="es-ES_tradnl"/>
        </w:rPr>
      </w:pPr>
    </w:p>
    <w:p w14:paraId="6C2AC3A2" w14:textId="77777777" w:rsidR="0026714A" w:rsidRPr="00354117" w:rsidRDefault="0026714A" w:rsidP="00F70F59">
      <w:pPr>
        <w:ind w:left="2160" w:hanging="2160"/>
        <w:rPr>
          <w:lang w:val="es-ES_tradnl"/>
        </w:rPr>
      </w:pPr>
    </w:p>
    <w:p w14:paraId="3FA015E3" w14:textId="77777777" w:rsidR="0026714A" w:rsidRPr="00354117" w:rsidRDefault="0026714A" w:rsidP="00F70F59">
      <w:pPr>
        <w:ind w:left="2160" w:hanging="2160"/>
        <w:rPr>
          <w:lang w:val="es-ES_tradnl"/>
        </w:rPr>
      </w:pPr>
    </w:p>
    <w:p w14:paraId="7B747F00" w14:textId="77777777" w:rsidR="0026714A" w:rsidRPr="00354117" w:rsidRDefault="0026714A" w:rsidP="00F70F59">
      <w:pPr>
        <w:ind w:left="2160" w:hanging="2160"/>
        <w:rPr>
          <w:lang w:val="es-ES_tradnl"/>
        </w:rPr>
      </w:pPr>
    </w:p>
    <w:p w14:paraId="3F392587" w14:textId="77777777" w:rsidR="0026714A" w:rsidRPr="00354117" w:rsidRDefault="0026714A" w:rsidP="00F70F59">
      <w:pPr>
        <w:ind w:left="2160" w:hanging="2160"/>
        <w:rPr>
          <w:lang w:val="es-ES_tradnl"/>
        </w:rPr>
      </w:pPr>
    </w:p>
    <w:p w14:paraId="0E616FB5" w14:textId="77777777" w:rsidR="0026714A" w:rsidRPr="00354117" w:rsidRDefault="0026714A" w:rsidP="00F70F59">
      <w:pPr>
        <w:ind w:left="2160" w:hanging="2160"/>
        <w:rPr>
          <w:lang w:val="es-ES_tradnl"/>
        </w:rPr>
      </w:pPr>
    </w:p>
    <w:p w14:paraId="4B07270E" w14:textId="77777777" w:rsidR="0026714A" w:rsidRPr="00354117" w:rsidRDefault="0026714A" w:rsidP="00F70F59">
      <w:pPr>
        <w:ind w:left="2160" w:hanging="2160"/>
        <w:rPr>
          <w:lang w:val="es-ES_tradnl"/>
        </w:rPr>
      </w:pPr>
    </w:p>
    <w:p w14:paraId="6C7215AE" w14:textId="77777777" w:rsidR="0026714A" w:rsidRPr="00354117" w:rsidRDefault="0026714A" w:rsidP="00F70F59">
      <w:pPr>
        <w:ind w:left="2160" w:hanging="2160"/>
        <w:rPr>
          <w:lang w:val="es-ES_tradnl"/>
        </w:rPr>
      </w:pPr>
    </w:p>
    <w:p w14:paraId="6FB6ACFE" w14:textId="77777777" w:rsidR="0026714A" w:rsidRPr="00354117" w:rsidRDefault="0026714A" w:rsidP="00F70F59">
      <w:pPr>
        <w:ind w:left="2160" w:hanging="2160"/>
        <w:rPr>
          <w:lang w:val="es-ES_tradnl"/>
        </w:rPr>
      </w:pPr>
    </w:p>
    <w:p w14:paraId="4E1784FB" w14:textId="77777777" w:rsidR="0026714A" w:rsidRPr="00354117" w:rsidRDefault="0026714A" w:rsidP="00F70F59">
      <w:pPr>
        <w:ind w:left="2160" w:hanging="2160"/>
        <w:rPr>
          <w:lang w:val="es-ES_tradnl"/>
        </w:rPr>
      </w:pPr>
    </w:p>
    <w:p w14:paraId="775582FF" w14:textId="77777777" w:rsidR="0026714A" w:rsidRPr="00354117" w:rsidRDefault="0026714A" w:rsidP="00F70F59">
      <w:pPr>
        <w:ind w:left="2160" w:hanging="2160"/>
        <w:rPr>
          <w:lang w:val="es-ES_tradnl"/>
        </w:rPr>
      </w:pPr>
    </w:p>
    <w:p w14:paraId="268F6D78" w14:textId="77777777" w:rsidR="0026714A" w:rsidRPr="00354117" w:rsidRDefault="0026714A" w:rsidP="00F70F59">
      <w:pPr>
        <w:ind w:left="2160" w:hanging="2160"/>
        <w:rPr>
          <w:lang w:val="es-ES_tradnl"/>
        </w:rPr>
      </w:pPr>
    </w:p>
    <w:p w14:paraId="67675FBF" w14:textId="77777777" w:rsidR="0026714A" w:rsidRPr="00354117" w:rsidRDefault="0026714A" w:rsidP="00F70F59">
      <w:pPr>
        <w:ind w:left="2160" w:hanging="2160"/>
        <w:rPr>
          <w:lang w:val="es-ES_tradnl"/>
        </w:rPr>
      </w:pPr>
    </w:p>
    <w:p w14:paraId="03D10359" w14:textId="77777777" w:rsidR="0026714A" w:rsidRPr="00354117" w:rsidRDefault="0026714A" w:rsidP="00F70F59">
      <w:pPr>
        <w:ind w:left="2160" w:hanging="2160"/>
        <w:rPr>
          <w:lang w:val="es-ES_tradnl"/>
        </w:rPr>
      </w:pPr>
    </w:p>
    <w:p w14:paraId="047A2276" w14:textId="77777777" w:rsidR="00DB6131" w:rsidRPr="00354117" w:rsidRDefault="00DB6131">
      <w:pPr>
        <w:pStyle w:val="Ttulo1"/>
        <w:numPr>
          <w:ilvl w:val="0"/>
          <w:numId w:val="0"/>
        </w:numPr>
        <w:ind w:left="113"/>
        <w:rPr>
          <w:lang w:val="es-ES_tradnl"/>
        </w:rPr>
        <w:sectPr w:rsidR="00DB6131" w:rsidRPr="00354117" w:rsidSect="003F1A1D">
          <w:headerReference w:type="even" r:id="rId63"/>
          <w:headerReference w:type="default" r:id="rId64"/>
          <w:footerReference w:type="default" r:id="rId65"/>
          <w:type w:val="oddPage"/>
          <w:pgSz w:w="11906" w:h="16838" w:code="9"/>
          <w:pgMar w:top="1418" w:right="1418" w:bottom="1418" w:left="1701" w:header="720" w:footer="720" w:gutter="0"/>
          <w:cols w:space="720"/>
        </w:sectPr>
      </w:pPr>
    </w:p>
    <w:p w14:paraId="5C88B406" w14:textId="77777777"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14:paraId="036F3C00" w14:textId="77777777" w:rsidR="00DB6131" w:rsidRPr="00354117" w:rsidRDefault="00DB6131" w:rsidP="00DB6131">
      <w:pPr>
        <w:pStyle w:val="Ttulo1"/>
        <w:numPr>
          <w:ilvl w:val="0"/>
          <w:numId w:val="0"/>
        </w:numPr>
        <w:rPr>
          <w:lang w:val="es-ES_tradnl"/>
        </w:rPr>
        <w:sectPr w:rsidR="00DB6131" w:rsidRPr="00354117" w:rsidSect="003F1A1D">
          <w:footerReference w:type="default" r:id="rId66"/>
          <w:type w:val="oddPage"/>
          <w:pgSz w:w="11906" w:h="16838" w:code="9"/>
          <w:pgMar w:top="1418" w:right="1418" w:bottom="1418" w:left="1701" w:header="720" w:footer="720" w:gutter="0"/>
          <w:pgNumType w:fmt="upperRoman" w:start="1"/>
          <w:cols w:space="720"/>
        </w:sectPr>
      </w:pPr>
    </w:p>
    <w:p w14:paraId="5D5D7C1A" w14:textId="77777777" w:rsidR="007C3D8F" w:rsidRPr="00BA0931" w:rsidRDefault="007C3D8F" w:rsidP="00DB6131">
      <w:pPr>
        <w:pStyle w:val="Ttulo1"/>
        <w:numPr>
          <w:ilvl w:val="0"/>
          <w:numId w:val="0"/>
        </w:numPr>
        <w:rPr>
          <w:lang w:val="en-GB"/>
        </w:rPr>
      </w:pPr>
      <w:bookmarkStart w:id="406" w:name="_Toc471826495"/>
      <w:r w:rsidRPr="00BA0931">
        <w:rPr>
          <w:lang w:val="en-GB"/>
        </w:rPr>
        <w:lastRenderedPageBreak/>
        <w:t>Anexos</w:t>
      </w:r>
      <w:bookmarkEnd w:id="406"/>
    </w:p>
    <w:p w14:paraId="666EE2CF" w14:textId="77777777" w:rsidR="005A4DC8" w:rsidRPr="00CC418A" w:rsidRDefault="005A4DC8" w:rsidP="00465D1C">
      <w:pPr>
        <w:pStyle w:val="Ttulo2"/>
        <w:numPr>
          <w:ilvl w:val="1"/>
          <w:numId w:val="1"/>
        </w:numPr>
        <w:rPr>
          <w:lang w:val="en-US"/>
        </w:rPr>
      </w:pPr>
      <w:bookmarkStart w:id="407" w:name="_Toc471826496"/>
      <w:r w:rsidRPr="00CC418A">
        <w:rPr>
          <w:lang w:val="en-US"/>
        </w:rPr>
        <w:t>Manual de instalación</w:t>
      </w:r>
      <w:bookmarkEnd w:id="407"/>
    </w:p>
    <w:p w14:paraId="47001895" w14:textId="77777777" w:rsidR="005A4DC8" w:rsidRPr="00CC418A" w:rsidRDefault="005A4DC8" w:rsidP="005A4DC8">
      <w:pPr>
        <w:rPr>
          <w:lang w:val="en-US"/>
        </w:rPr>
      </w:pPr>
    </w:p>
    <w:p w14:paraId="69BBEFDB" w14:textId="77777777" w:rsidR="005A4DC8" w:rsidRPr="00CC418A" w:rsidRDefault="005A4DC8" w:rsidP="005A4DC8">
      <w:pPr>
        <w:rPr>
          <w:lang w:val="en-US"/>
        </w:rPr>
      </w:pPr>
    </w:p>
    <w:p w14:paraId="69ED9BB1"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14:paraId="5B7ACE29" w14:textId="77777777" w:rsidR="00C31554" w:rsidRDefault="00C31554" w:rsidP="00C31554"/>
    <w:p w14:paraId="1143D436" w14:textId="77777777" w:rsidR="005703F4" w:rsidRDefault="005703F4" w:rsidP="00C31554"/>
    <w:p w14:paraId="7230E2D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14:paraId="587C7B3F"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A911201"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A6C7C57"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5EEAF67C"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76FEEDED"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2CFA991B"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24D06BF7"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ACA9D52"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7A0254A3"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14:paraId="4675E92D"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14:paraId="347F35D8"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14:paraId="0F4178C9"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5DC37E46"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14:paraId="2FD039AB" w14:textId="77777777" w:rsidR="00C31554" w:rsidRDefault="00C31554" w:rsidP="00C31554"/>
    <w:p w14:paraId="624120B9"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14:paraId="77913D9C"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19F572CD" w14:textId="77777777" w:rsidR="00BC7825" w:rsidRDefault="00BC7825" w:rsidP="00C31554">
      <w:pPr>
        <w:pStyle w:val="NormalWeb"/>
        <w:spacing w:before="0" w:beforeAutospacing="0" w:after="0" w:afterAutospacing="0"/>
        <w:ind w:left="720"/>
      </w:pPr>
    </w:p>
    <w:p w14:paraId="7841CFF3"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0FD3A74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14:paraId="45C5D890"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14:paraId="5211F0DE"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15524559"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14:paraId="103B32DD" w14:textId="77777777" w:rsidR="00C31554" w:rsidRDefault="00C31554" w:rsidP="00C31554"/>
    <w:p w14:paraId="4A1AFF5B"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14:paraId="08C3334F"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14:paraId="43940ABB"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14:paraId="216C8825"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14:paraId="5BAFAF9C"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14:paraId="7DF0C80A"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193715B5"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14:paraId="71486DC8"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02A8983B"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14:paraId="18E4CB9B"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14:paraId="1C63A752"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3616AD23" w14:textId="77777777" w:rsidR="00C31554" w:rsidRPr="000D63B2" w:rsidDel="00650792" w:rsidRDefault="00C31554" w:rsidP="000D63B2">
      <w:pPr>
        <w:pStyle w:val="NormalWeb"/>
        <w:spacing w:before="0" w:beforeAutospacing="0" w:after="240" w:afterAutospacing="0"/>
        <w:ind w:left="720"/>
        <w:jc w:val="left"/>
        <w:textAlignment w:val="baseline"/>
        <w:rPr>
          <w:del w:id="408" w:author="Alejandro Gil Hernán" w:date="2017-01-16T18:16:00Z"/>
          <w:rFonts w:ascii="Proxima Nova" w:hAnsi="Proxima Nova"/>
          <w:color w:val="000000"/>
        </w:rPr>
      </w:pPr>
      <w:r w:rsidRPr="000D63B2">
        <w:rPr>
          <w:rFonts w:ascii="Proxima Nova" w:hAnsi="Proxima Nova"/>
          <w:color w:val="000000"/>
        </w:rPr>
        <w:t>NOTA: tener inicializada la variable JAVA_HOME para ejecutar el cliente.</w:t>
      </w:r>
    </w:p>
    <w:p w14:paraId="1EFCE1F9" w14:textId="77777777" w:rsidR="00DB6131" w:rsidRDefault="00DB6131">
      <w:pPr>
        <w:pStyle w:val="NormalWeb"/>
        <w:spacing w:before="0" w:beforeAutospacing="0" w:after="240" w:afterAutospacing="0"/>
        <w:ind w:left="720"/>
        <w:jc w:val="left"/>
        <w:textAlignment w:val="baseline"/>
        <w:sectPr w:rsidR="00DB6131" w:rsidSect="00DB6131">
          <w:footerReference w:type="default" r:id="rId67"/>
          <w:type w:val="continuous"/>
          <w:pgSz w:w="11906" w:h="16838" w:code="9"/>
          <w:pgMar w:top="1418" w:right="1418" w:bottom="1418" w:left="1701" w:header="720" w:footer="720" w:gutter="0"/>
          <w:pgNumType w:fmt="upperRoman" w:start="1"/>
          <w:cols w:space="720"/>
        </w:sectPr>
        <w:pPrChange w:id="409" w:author="Alejandro Gil Hernán" w:date="2017-01-16T18:16:00Z">
          <w:pPr/>
        </w:pPrChange>
      </w:pPr>
    </w:p>
    <w:p w14:paraId="6675C128" w14:textId="77777777" w:rsidR="005A4DC8" w:rsidRPr="005A4DC8" w:rsidRDefault="005A4DC8" w:rsidP="005A4DC8">
      <w:pPr>
        <w:sectPr w:rsidR="005A4DC8" w:rsidRPr="005A4DC8" w:rsidSect="00DB6131">
          <w:type w:val="continuous"/>
          <w:pgSz w:w="11906" w:h="16838" w:code="9"/>
          <w:pgMar w:top="1418" w:right="1418" w:bottom="1418" w:left="1701" w:header="720" w:footer="720" w:gutter="0"/>
          <w:pgNumType w:fmt="upperRoman" w:start="1"/>
          <w:cols w:space="720"/>
        </w:sectPr>
      </w:pPr>
    </w:p>
    <w:p w14:paraId="4E80021C" w14:textId="5B1CF890" w:rsidR="005A4DC8" w:rsidDel="00650792" w:rsidRDefault="005A4DC8">
      <w:pPr>
        <w:pStyle w:val="Ttulo2"/>
        <w:numPr>
          <w:ilvl w:val="0"/>
          <w:numId w:val="0"/>
        </w:numPr>
        <w:rPr>
          <w:del w:id="410" w:author="Alejandro Gil Hernán" w:date="2017-01-16T18:16:00Z"/>
        </w:rPr>
        <w:pPrChange w:id="411" w:author="Alejandro Gil Hernán" w:date="2017-01-16T18:16:00Z">
          <w:pPr>
            <w:pStyle w:val="Ttulo2"/>
            <w:numPr>
              <w:ilvl w:val="0"/>
              <w:numId w:val="0"/>
            </w:numPr>
            <w:ind w:left="720"/>
          </w:pPr>
        </w:pPrChange>
      </w:pPr>
      <w:bookmarkStart w:id="412" w:name="_Toc471826497"/>
      <w:del w:id="413" w:author="Alejandro Gil Hernán" w:date="2017-01-16T18:16:00Z">
        <w:r w:rsidRPr="00E513E8" w:rsidDel="00650792">
          <w:lastRenderedPageBreak/>
          <w:delText>Manual de</w:delText>
        </w:r>
        <w:r w:rsidDel="00650792">
          <w:delText>l programador</w:delText>
        </w:r>
        <w:bookmarkEnd w:id="412"/>
      </w:del>
    </w:p>
    <w:p w14:paraId="1FDDB933" w14:textId="1AA5FEB9" w:rsidR="005A4DC8" w:rsidDel="00650792" w:rsidRDefault="005A4DC8" w:rsidP="005A4DC8">
      <w:pPr>
        <w:rPr>
          <w:del w:id="414" w:author="Alejandro Gil Hernán" w:date="2017-01-16T18:16:00Z"/>
        </w:rPr>
      </w:pPr>
    </w:p>
    <w:p w14:paraId="1816A8E1" w14:textId="77777777" w:rsidR="005A4DC8" w:rsidRDefault="005A4DC8" w:rsidP="005A4DC8">
      <w:pPr>
        <w:pStyle w:val="Ttulo2"/>
        <w:numPr>
          <w:ilvl w:val="0"/>
          <w:numId w:val="0"/>
        </w:numPr>
        <w:ind w:left="360"/>
        <w:jc w:val="center"/>
      </w:pPr>
    </w:p>
    <w:p w14:paraId="385980ED" w14:textId="77777777" w:rsidR="005A4DC8" w:rsidRPr="005A4DC8" w:rsidRDefault="005A4DC8" w:rsidP="005A4DC8">
      <w:pPr>
        <w:sectPr w:rsidR="005A4DC8" w:rsidRPr="005A4DC8" w:rsidSect="003F1A1D">
          <w:footerReference w:type="default" r:id="rId68"/>
          <w:type w:val="oddPage"/>
          <w:pgSz w:w="11906" w:h="16838" w:code="9"/>
          <w:pgMar w:top="1418" w:right="1418" w:bottom="1418" w:left="1701" w:header="720" w:footer="720" w:gutter="0"/>
          <w:pgNumType w:fmt="upperRoman"/>
          <w:cols w:space="720"/>
        </w:sectPr>
      </w:pPr>
    </w:p>
    <w:p w14:paraId="5CB3DEFC" w14:textId="77777777" w:rsidR="00D30ABD" w:rsidRDefault="005A4DC8" w:rsidP="00465D1C">
      <w:pPr>
        <w:pStyle w:val="Ttulo2"/>
        <w:numPr>
          <w:ilvl w:val="1"/>
          <w:numId w:val="1"/>
        </w:numPr>
      </w:pPr>
      <w:bookmarkStart w:id="415" w:name="_Toc471826498"/>
      <w:r>
        <w:lastRenderedPageBreak/>
        <w:t>Anexo …</w:t>
      </w:r>
      <w:bookmarkEnd w:id="415"/>
    </w:p>
    <w:p w14:paraId="7B7E500C" w14:textId="77777777" w:rsidR="007C3D8F" w:rsidRPr="00E513E8" w:rsidRDefault="007C3D8F" w:rsidP="00EF2E03">
      <w:pPr>
        <w:pStyle w:val="Ttulo2"/>
        <w:numPr>
          <w:ilvl w:val="0"/>
          <w:numId w:val="0"/>
        </w:numPr>
      </w:pPr>
      <w:bookmarkStart w:id="416" w:name="_Toc141673753"/>
      <w:bookmarkStart w:id="417" w:name="_Toc141694968"/>
      <w:bookmarkStart w:id="418" w:name="_Toc141673755"/>
      <w:bookmarkStart w:id="419" w:name="_Toc141694970"/>
      <w:bookmarkStart w:id="420" w:name="_Toc141698015"/>
      <w:bookmarkStart w:id="421" w:name="_Toc141698194"/>
      <w:bookmarkStart w:id="422" w:name="_Toc141698369"/>
      <w:bookmarkStart w:id="423" w:name="_Toc141698536"/>
      <w:bookmarkStart w:id="424" w:name="_Toc141698703"/>
      <w:bookmarkStart w:id="425" w:name="_Toc141698685"/>
      <w:bookmarkStart w:id="426" w:name="_Toc141699020"/>
      <w:bookmarkStart w:id="427" w:name="_Toc141699188"/>
      <w:bookmarkStart w:id="428" w:name="_Toc141773807"/>
      <w:bookmarkStart w:id="429" w:name="_Toc141773977"/>
      <w:bookmarkStart w:id="430" w:name="_Toc143600331"/>
      <w:bookmarkStart w:id="431" w:name="_Toc141673756"/>
      <w:bookmarkStart w:id="432" w:name="_Toc141694971"/>
      <w:bookmarkStart w:id="433" w:name="_Toc141698016"/>
      <w:bookmarkStart w:id="434" w:name="_Toc141698195"/>
      <w:bookmarkStart w:id="435" w:name="_Toc141698370"/>
      <w:bookmarkStart w:id="436" w:name="_Toc141698537"/>
      <w:bookmarkStart w:id="437" w:name="_Toc141698704"/>
      <w:bookmarkStart w:id="438" w:name="_Toc141698686"/>
      <w:bookmarkStart w:id="439" w:name="_Toc141699021"/>
      <w:bookmarkStart w:id="440" w:name="_Toc141699189"/>
      <w:bookmarkStart w:id="441" w:name="_Toc141773808"/>
      <w:bookmarkStart w:id="442" w:name="_Toc141773978"/>
      <w:bookmarkStart w:id="443" w:name="_Toc143600332"/>
      <w:bookmarkStart w:id="444" w:name="_Toc141673757"/>
      <w:bookmarkStart w:id="445" w:name="_Toc141694972"/>
      <w:bookmarkStart w:id="446" w:name="_Toc141698017"/>
      <w:bookmarkStart w:id="447" w:name="_Toc141698196"/>
      <w:bookmarkStart w:id="448" w:name="_Toc141698371"/>
      <w:bookmarkStart w:id="449" w:name="_Toc141698538"/>
      <w:bookmarkStart w:id="450" w:name="_Toc141698705"/>
      <w:bookmarkStart w:id="451" w:name="_Toc141698687"/>
      <w:bookmarkStart w:id="452" w:name="_Toc141699022"/>
      <w:bookmarkStart w:id="453" w:name="_Toc141699190"/>
      <w:bookmarkStart w:id="454" w:name="_Toc141773809"/>
      <w:bookmarkStart w:id="455" w:name="_Toc141773979"/>
      <w:bookmarkStart w:id="456" w:name="_Toc143600333"/>
      <w:bookmarkStart w:id="457" w:name="_Toc141673758"/>
      <w:bookmarkStart w:id="458" w:name="_Toc141694973"/>
      <w:bookmarkStart w:id="459" w:name="_Toc141698018"/>
      <w:bookmarkStart w:id="460" w:name="_Toc141698197"/>
      <w:bookmarkStart w:id="461" w:name="_Toc141698372"/>
      <w:bookmarkStart w:id="462" w:name="_Toc141698539"/>
      <w:bookmarkStart w:id="463" w:name="_Toc141698706"/>
      <w:bookmarkStart w:id="464" w:name="_Toc141698688"/>
      <w:bookmarkStart w:id="465" w:name="_Toc141699023"/>
      <w:bookmarkStart w:id="466" w:name="_Toc141699191"/>
      <w:bookmarkStart w:id="467" w:name="_Toc141773810"/>
      <w:bookmarkStart w:id="468" w:name="_Toc141773980"/>
      <w:bookmarkStart w:id="469" w:name="_Toc143600334"/>
      <w:bookmarkStart w:id="470" w:name="_Toc141673759"/>
      <w:bookmarkStart w:id="471" w:name="_Toc141694974"/>
      <w:bookmarkStart w:id="472" w:name="_Toc141698019"/>
      <w:bookmarkStart w:id="473" w:name="_Toc141698198"/>
      <w:bookmarkStart w:id="474" w:name="_Toc141698373"/>
      <w:bookmarkStart w:id="475" w:name="_Toc141698540"/>
      <w:bookmarkStart w:id="476" w:name="_Toc141698707"/>
      <w:bookmarkStart w:id="477" w:name="_Toc141698689"/>
      <w:bookmarkStart w:id="478" w:name="_Toc141699024"/>
      <w:bookmarkStart w:id="479" w:name="_Toc141699192"/>
      <w:bookmarkStart w:id="480" w:name="_Toc141773811"/>
      <w:bookmarkStart w:id="481" w:name="_Toc141773981"/>
      <w:bookmarkStart w:id="482" w:name="_Toc143600335"/>
      <w:bookmarkStart w:id="483" w:name="_Toc141673760"/>
      <w:bookmarkStart w:id="484" w:name="_Toc141694975"/>
      <w:bookmarkStart w:id="485" w:name="_Toc141698020"/>
      <w:bookmarkStart w:id="486" w:name="_Toc141698199"/>
      <w:bookmarkStart w:id="487" w:name="_Toc141698374"/>
      <w:bookmarkStart w:id="488" w:name="_Toc141698541"/>
      <w:bookmarkStart w:id="489" w:name="_Toc141698708"/>
      <w:bookmarkStart w:id="490" w:name="_Toc141698690"/>
      <w:bookmarkStart w:id="491" w:name="_Toc141699025"/>
      <w:bookmarkStart w:id="492" w:name="_Toc141699193"/>
      <w:bookmarkStart w:id="493" w:name="_Toc141773812"/>
      <w:bookmarkStart w:id="494" w:name="_Toc141773982"/>
      <w:bookmarkStart w:id="495" w:name="_Toc143600336"/>
      <w:bookmarkStart w:id="496" w:name="_Toc141673770"/>
      <w:bookmarkStart w:id="497" w:name="_Toc141694985"/>
      <w:bookmarkStart w:id="498" w:name="_Toc141698030"/>
      <w:bookmarkStart w:id="499" w:name="_Toc141698209"/>
      <w:bookmarkStart w:id="500" w:name="_Toc141698384"/>
      <w:bookmarkStart w:id="501" w:name="_Toc141698551"/>
      <w:bookmarkStart w:id="502" w:name="_Toc141698718"/>
      <w:bookmarkStart w:id="503" w:name="_Toc141698867"/>
      <w:bookmarkStart w:id="504" w:name="_Toc141699036"/>
      <w:bookmarkStart w:id="505" w:name="_Toc141699204"/>
      <w:bookmarkStart w:id="506" w:name="_Toc141773823"/>
      <w:bookmarkStart w:id="507" w:name="_Toc141773993"/>
      <w:bookmarkStart w:id="508" w:name="_Toc141673831"/>
      <w:bookmarkStart w:id="509" w:name="_Toc141695046"/>
      <w:bookmarkStart w:id="510" w:name="_Toc141698091"/>
      <w:bookmarkStart w:id="511" w:name="_Toc141698270"/>
      <w:bookmarkStart w:id="512" w:name="_Toc141698445"/>
      <w:bookmarkStart w:id="513" w:name="_Toc141698612"/>
      <w:bookmarkStart w:id="514" w:name="_Toc141698779"/>
      <w:bookmarkStart w:id="515" w:name="_Toc141698928"/>
      <w:bookmarkStart w:id="516" w:name="_Toc141699097"/>
      <w:bookmarkStart w:id="517" w:name="_Toc141699265"/>
      <w:bookmarkStart w:id="518" w:name="_Toc141773884"/>
      <w:bookmarkStart w:id="519" w:name="_Toc141774054"/>
      <w:bookmarkStart w:id="520" w:name="_Toc141673848"/>
      <w:bookmarkStart w:id="521" w:name="_Toc141695063"/>
      <w:bookmarkStart w:id="522" w:name="_Toc141698108"/>
      <w:bookmarkStart w:id="523" w:name="_Toc141698287"/>
      <w:bookmarkStart w:id="524" w:name="_Toc141673850"/>
      <w:bookmarkStart w:id="525" w:name="_Toc141695065"/>
      <w:bookmarkStart w:id="526" w:name="_Toc141698110"/>
      <w:bookmarkStart w:id="527" w:name="_Toc141698289"/>
      <w:bookmarkStart w:id="528" w:name="_Toc141673852"/>
      <w:bookmarkStart w:id="529" w:name="_Toc141695067"/>
      <w:bookmarkStart w:id="530" w:name="_Toc141698112"/>
      <w:bookmarkStart w:id="531" w:name="_Toc141698291"/>
      <w:bookmarkStart w:id="532" w:name="_E_Funciones_trascendentales"/>
      <w:bookmarkStart w:id="533" w:name="_Funciones_trascendentales"/>
      <w:bookmarkStart w:id="534" w:name="Regularized_Gamma_functions"/>
      <w:bookmarkStart w:id="535" w:name="References"/>
      <w:bookmarkStart w:id="536" w:name="_Conceptos_estadísticos"/>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sectPr w:rsidR="007C3D8F" w:rsidRPr="00E513E8" w:rsidSect="003F1A1D">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4" w:author="Alejandro Bellogín" w:date="2017-01-16T15:01:00Z" w:initials="ABK">
    <w:p w14:paraId="7406AF6D" w14:textId="77777777" w:rsidR="004D529E" w:rsidRDefault="004D529E">
      <w:pPr>
        <w:pStyle w:val="Textocomentario"/>
      </w:pPr>
      <w:r>
        <w:rPr>
          <w:rStyle w:val="Refdecomentario"/>
        </w:rPr>
        <w:annotationRef/>
      </w:r>
      <w:r>
        <w:t>TODO</w:t>
      </w:r>
    </w:p>
  </w:comment>
  <w:comment w:id="170" w:author="Alejandro Bellogín" w:date="2017-01-16T15:08:00Z" w:initials="ABK">
    <w:p w14:paraId="3F84EC3F" w14:textId="77777777" w:rsidR="004D529E" w:rsidRDefault="004D529E">
      <w:pPr>
        <w:pStyle w:val="Textocomentario"/>
      </w:pPr>
      <w:r>
        <w:rPr>
          <w:rStyle w:val="Refdecomentario"/>
        </w:rPr>
        <w:annotationRef/>
      </w:r>
      <w:r>
        <w:t>Aquí estaría bien introducir una cita</w:t>
      </w:r>
    </w:p>
  </w:comment>
  <w:comment w:id="192" w:author="Alejandro Bellogín" w:date="2017-01-16T15:11:00Z" w:initials="ABK">
    <w:p w14:paraId="69680C45" w14:textId="77777777" w:rsidR="004D529E" w:rsidRDefault="004D529E">
      <w:pPr>
        <w:pStyle w:val="Textocomentario"/>
      </w:pPr>
      <w:r>
        <w:rPr>
          <w:rStyle w:val="Refdecomentario"/>
        </w:rPr>
        <w:annotationRef/>
      </w:r>
      <w:r>
        <w:t>Esta figura a qué viene?</w:t>
      </w:r>
    </w:p>
  </w:comment>
  <w:comment w:id="193" w:author="Alejandro Gil Hernán" w:date="2017-01-16T18:01:00Z" w:initials="AGH">
    <w:p w14:paraId="21C776FF" w14:textId="6D1A330F" w:rsidR="004D529E" w:rsidRDefault="004D529E">
      <w:pPr>
        <w:pStyle w:val="Textocomentario"/>
      </w:pPr>
      <w:r>
        <w:rPr>
          <w:rStyle w:val="Refdecomentario"/>
        </w:rPr>
        <w:annotationRef/>
      </w:r>
      <w:r>
        <w:t>Quería mostrar gráficamente los n vecinos más cercanos, si no te convence la quito</w:t>
      </w:r>
    </w:p>
  </w:comment>
  <w:comment w:id="194" w:author="Alejandro Gil Hernán" w:date="2017-01-16T18:02:00Z" w:initials="AGH">
    <w:p w14:paraId="0746AE59" w14:textId="3D9B32EC" w:rsidR="004D529E" w:rsidRDefault="004D529E">
      <w:pPr>
        <w:pStyle w:val="Textocomentario"/>
      </w:pPr>
      <w:r>
        <w:rPr>
          <w:rStyle w:val="Refdecomentario"/>
        </w:rPr>
        <w:annotationRef/>
      </w:r>
    </w:p>
  </w:comment>
  <w:comment w:id="235" w:author="Alejandro Bellogín" w:date="2017-01-16T15:25:00Z" w:initials="ABK">
    <w:p w14:paraId="57AB95AC" w14:textId="77777777" w:rsidR="004D529E" w:rsidRDefault="004D529E">
      <w:pPr>
        <w:pStyle w:val="Textocomentario"/>
      </w:pPr>
      <w:r>
        <w:rPr>
          <w:rStyle w:val="Refdecomentario"/>
        </w:rPr>
        <w:annotationRef/>
      </w:r>
      <w:r>
        <w:t>Esta estructura es de otra librería. Puedes decir que la has utilizado porque se usa en Ranksys, pero no está desarrollada o definida allí</w:t>
      </w:r>
    </w:p>
  </w:comment>
  <w:comment w:id="236" w:author="Alejandro Gil Hernán" w:date="2017-01-16T18:10:00Z" w:initials="AGH">
    <w:p w14:paraId="760628E7" w14:textId="146EC9DC" w:rsidR="004D529E" w:rsidRDefault="004D529E">
      <w:pPr>
        <w:pStyle w:val="Textocomentario"/>
      </w:pPr>
      <w:r>
        <w:rPr>
          <w:rStyle w:val="Refdecomentario"/>
        </w:rPr>
        <w:annotationRef/>
      </w:r>
      <w:r>
        <w:t>Pensaba que sí, simplemente quería hacer referencia a RankSys, así que la cambio</w:t>
      </w:r>
    </w:p>
    <w:p w14:paraId="7942BA96" w14:textId="77777777" w:rsidR="004D529E" w:rsidRDefault="004D529E">
      <w:pPr>
        <w:pStyle w:val="Textocomentario"/>
      </w:pPr>
    </w:p>
  </w:comment>
  <w:comment w:id="237" w:author="Alejandro Gil Hernán" w:date="2017-01-16T18:11:00Z" w:initials="AGH">
    <w:p w14:paraId="10A1D994" w14:textId="2C24C514" w:rsidR="004D529E" w:rsidRDefault="004D529E">
      <w:pPr>
        <w:pStyle w:val="Textocomentario"/>
      </w:pPr>
      <w:r>
        <w:rPr>
          <w:rStyle w:val="Refdecomentario"/>
        </w:rPr>
        <w:annotationRef/>
      </w:r>
    </w:p>
  </w:comment>
  <w:comment w:id="249" w:author="Alejandro Bellogín" w:date="2017-01-16T15:30:00Z" w:initials="ABK">
    <w:p w14:paraId="17B9C38A" w14:textId="77777777" w:rsidR="004D529E" w:rsidRDefault="004D529E" w:rsidP="00650792">
      <w:pPr>
        <w:pStyle w:val="Textocomentario"/>
      </w:pPr>
      <w:r>
        <w:rPr>
          <w:rStyle w:val="Refdecomentario"/>
        </w:rPr>
        <w:annotationRef/>
      </w:r>
      <w:r>
        <w:t>Quitar? O vas a completar el párrafo anterior con las cosas que tienes mencionadas aquí?</w:t>
      </w:r>
    </w:p>
  </w:comment>
  <w:comment w:id="253" w:author="Alejandro Bellogín" w:date="2017-01-16T15:30:00Z" w:initials="ABK">
    <w:p w14:paraId="6C99C2D2" w14:textId="77777777" w:rsidR="004D529E" w:rsidRDefault="004D529E">
      <w:pPr>
        <w:pStyle w:val="Textocomentario"/>
      </w:pPr>
      <w:r>
        <w:rPr>
          <w:rStyle w:val="Refdecomentario"/>
        </w:rPr>
        <w:annotationRef/>
      </w:r>
      <w:r>
        <w:t>Quitar? O vas a completar el párrafo anterior con las cosas que tienes mencionadas aquí?</w:t>
      </w:r>
    </w:p>
  </w:comment>
  <w:comment w:id="254" w:author="Alejandro Gil Hernán" w:date="2017-01-16T18:15:00Z" w:initials="AGH">
    <w:p w14:paraId="4FFE76C0" w14:textId="3C845FDF" w:rsidR="004D529E" w:rsidRDefault="004D529E">
      <w:pPr>
        <w:pStyle w:val="Textocomentario"/>
      </w:pPr>
      <w:r>
        <w:rPr>
          <w:rStyle w:val="Refdecomentario"/>
        </w:rPr>
        <w:annotationRef/>
      </w:r>
      <w:r>
        <w:t>Mejor así?</w:t>
      </w:r>
    </w:p>
  </w:comment>
  <w:comment w:id="255" w:author="Alejandro Gil Hernán" w:date="2017-01-16T18:15:00Z" w:initials="AGH">
    <w:p w14:paraId="612C003D" w14:textId="7011FBAC" w:rsidR="004D529E" w:rsidRDefault="004D529E">
      <w:pPr>
        <w:pStyle w:val="Textocomentario"/>
      </w:pPr>
      <w:r>
        <w:rPr>
          <w:rStyle w:val="Refdecomentario"/>
        </w:rPr>
        <w:annotationRef/>
      </w:r>
    </w:p>
  </w:comment>
  <w:comment w:id="306" w:author="Alejandro Gil Hernán" w:date="2017-01-17T01:49:00Z" w:initials="AGH">
    <w:p w14:paraId="6A23C6E3" w14:textId="2F8873B1" w:rsidR="004D529E" w:rsidRDefault="004D529E">
      <w:pPr>
        <w:pStyle w:val="Textocomentario"/>
      </w:pPr>
      <w:r>
        <w:rPr>
          <w:rStyle w:val="Refdecomentario"/>
        </w:rPr>
        <w:annotationRef/>
      </w:r>
      <w:r>
        <w:t>No estoy seguro de esto, es el único motivo que se me ha ocurrido.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06AF6D" w15:done="0"/>
  <w15:commentEx w15:paraId="3F84EC3F" w15:done="0"/>
  <w15:commentEx w15:paraId="69680C45" w15:done="0"/>
  <w15:commentEx w15:paraId="21C776FF" w15:paraIdParent="69680C45" w15:done="0"/>
  <w15:commentEx w15:paraId="0746AE59" w15:paraIdParent="69680C45" w15:done="0"/>
  <w15:commentEx w15:paraId="57AB95AC" w15:done="0"/>
  <w15:commentEx w15:paraId="7942BA96" w15:paraIdParent="57AB95AC" w15:done="0"/>
  <w15:commentEx w15:paraId="10A1D994" w15:paraIdParent="57AB95AC" w15:done="0"/>
  <w15:commentEx w15:paraId="17B9C38A" w15:done="0"/>
  <w15:commentEx w15:paraId="6C99C2D2" w15:done="0"/>
  <w15:commentEx w15:paraId="4FFE76C0" w15:paraIdParent="6C99C2D2" w15:done="0"/>
  <w15:commentEx w15:paraId="612C003D" w15:paraIdParent="6C99C2D2" w15:done="0"/>
  <w15:commentEx w15:paraId="6A23C6E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E8B58" w14:textId="77777777" w:rsidR="00D82298" w:rsidRDefault="00D82298">
      <w:r>
        <w:separator/>
      </w:r>
    </w:p>
  </w:endnote>
  <w:endnote w:type="continuationSeparator" w:id="0">
    <w:p w14:paraId="674325FB" w14:textId="77777777" w:rsidR="00D82298" w:rsidRDefault="00D822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BatangChe">
    <w:panose1 w:val="02030609000101010101"/>
    <w:charset w:val="81"/>
    <w:family w:val="auto"/>
    <w:pitch w:val="variable"/>
    <w:sig w:usb0="B00002AF" w:usb1="69D77CFB" w:usb2="00000030" w:usb3="00000000" w:csb0="0008009F" w:csb1="00000000"/>
  </w:font>
  <w:font w:name="Calibri">
    <w:panose1 w:val="020F0502020204030204"/>
    <w:charset w:val="00"/>
    <w:family w:val="auto"/>
    <w:pitch w:val="variable"/>
    <w:sig w:usb0="E00002FF" w:usb1="4000ACFF" w:usb2="00000001" w:usb3="00000000" w:csb0="000001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A130" w14:textId="77777777" w:rsidR="004D529E" w:rsidRDefault="004D529E"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6506DC1" w14:textId="77777777" w:rsidR="004D529E" w:rsidRDefault="004D529E" w:rsidP="00A00BC2">
    <w:pPr>
      <w:pStyle w:val="Piedepgina"/>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90C8B" w14:textId="77777777" w:rsidR="004D529E" w:rsidRPr="00F54D15" w:rsidRDefault="004D529E" w:rsidP="00DB6131">
    <w:pPr>
      <w:pStyle w:val="Piedepgina"/>
      <w:ind w:right="360"/>
      <w:rPr>
        <w:lang w:val="en-US"/>
      </w:rPr>
    </w:pPr>
  </w:p>
  <w:p w14:paraId="2B7300E5" w14:textId="77777777" w:rsidR="004D529E" w:rsidRPr="00DB6131" w:rsidRDefault="004D529E" w:rsidP="00DB6131">
    <w:pPr>
      <w:pStyle w:val="Piedepgina"/>
      <w:rPr>
        <w:lang w:val="en-US"/>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B0A2C" w14:textId="77777777" w:rsidR="004D529E" w:rsidRPr="00DB6131" w:rsidRDefault="004D529E" w:rsidP="00DB6131">
    <w:pPr>
      <w:pStyle w:val="Piedepgina"/>
      <w:rPr>
        <w:lang w:val="en-US"/>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468A53" w14:textId="77777777" w:rsidR="004D529E" w:rsidRPr="009704D8" w:rsidRDefault="004D529E"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E5109" w14:textId="77777777" w:rsidR="004D529E" w:rsidRPr="003337E3" w:rsidRDefault="004D529E"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59CCC" w14:textId="5974ED84" w:rsidR="004D529E" w:rsidRPr="003337E3" w:rsidRDefault="004D529E"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F24E0F">
      <w:rPr>
        <w:rStyle w:val="Nmerodepgina"/>
        <w:noProof/>
      </w:rPr>
      <w:t>1</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CCEA" w14:textId="7588537A" w:rsidR="004D529E" w:rsidRPr="003337E3" w:rsidRDefault="004D529E"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F24E0F">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B1BB65" w14:textId="6C91DA87" w:rsidR="004D529E" w:rsidRDefault="004D529E"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12778">
      <w:rPr>
        <w:rStyle w:val="Nmerodepgina"/>
        <w:noProof/>
      </w:rPr>
      <w:t>23</w:t>
    </w:r>
    <w:r>
      <w:rPr>
        <w:rStyle w:val="Nmerodepgina"/>
      </w:rPr>
      <w:fldChar w:fldCharType="end"/>
    </w:r>
  </w:p>
  <w:p w14:paraId="426EEB9B" w14:textId="77777777" w:rsidR="004D529E" w:rsidRPr="004C3934" w:rsidRDefault="004D529E" w:rsidP="004C3934">
    <w:pPr>
      <w:pStyle w:val="Piedepgina"/>
      <w:pBdr>
        <w:top w:val="single" w:sz="4" w:space="0" w:color="auto"/>
      </w:pBdr>
      <w:ind w:right="360"/>
      <w:jc w:val="lef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D4C8C" w14:textId="229C018F" w:rsidR="004D529E" w:rsidRDefault="004D529E"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12778">
      <w:rPr>
        <w:rStyle w:val="Nmerodepgina"/>
        <w:noProof/>
      </w:rPr>
      <w:t>28</w:t>
    </w:r>
    <w:r>
      <w:rPr>
        <w:rStyle w:val="Nmerodepgina"/>
      </w:rPr>
      <w:fldChar w:fldCharType="end"/>
    </w:r>
  </w:p>
  <w:p w14:paraId="4EBE6575" w14:textId="77777777" w:rsidR="004D529E" w:rsidRPr="004C3934" w:rsidRDefault="004D529E" w:rsidP="006631F0">
    <w:pPr>
      <w:pStyle w:val="Piedepgina"/>
      <w:pBdr>
        <w:top w:val="single" w:sz="4" w:space="0" w:color="auto"/>
      </w:pBdr>
      <w:ind w:right="360"/>
      <w:jc w:val="lef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E9380" w14:textId="77777777" w:rsidR="004D529E" w:rsidRPr="00F54D15" w:rsidRDefault="004D529E" w:rsidP="00DB6131">
    <w:pPr>
      <w:pStyle w:val="Piedepgina"/>
      <w:ind w:right="360"/>
      <w:rPr>
        <w:lang w:val="en-US"/>
      </w:rPr>
    </w:pPr>
  </w:p>
  <w:p w14:paraId="5DDD83F1" w14:textId="77777777" w:rsidR="004D529E" w:rsidRPr="00DB6131" w:rsidRDefault="004D529E" w:rsidP="00DB6131">
    <w:pPr>
      <w:pStyle w:val="Piedepgina"/>
      <w:rPr>
        <w:lang w:val="en-US"/>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0F31D" w14:textId="46507C8F" w:rsidR="004D529E" w:rsidRDefault="004D529E"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975B2">
      <w:rPr>
        <w:rStyle w:val="Nmerodepgina"/>
        <w:noProof/>
      </w:rPr>
      <w:t>I</w:t>
    </w:r>
    <w:r>
      <w:rPr>
        <w:rStyle w:val="Nmerodepgina"/>
      </w:rPr>
      <w:fldChar w:fldCharType="end"/>
    </w:r>
  </w:p>
  <w:p w14:paraId="0E2B8810" w14:textId="77777777" w:rsidR="004D529E" w:rsidRDefault="004D529E"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BC0BC8">
      <w:rPr>
        <w:lang w:val="en-GB"/>
        <w:rPrChange w:id="404" w:author="Alejandro Bellogín" w:date="2017-01-16T14:53:00Z">
          <w:rPr/>
        </w:rPrChange>
      </w:rPr>
      <w:instrText>HYPERLINK "https://github.com/searchivarius/NMSLIB"</w:instrText>
    </w:r>
    <w:r>
      <w:fldChar w:fldCharType="separate"/>
    </w:r>
    <w:r w:rsidRPr="00F54D15">
      <w:rPr>
        <w:rStyle w:val="Hipervnculo"/>
        <w:lang w:val="en-US"/>
      </w:rPr>
      <w:t>https://github.com/searchivarius/NMSLIB</w:t>
    </w:r>
    <w:r>
      <w:fldChar w:fldCharType="end"/>
    </w:r>
  </w:p>
  <w:p w14:paraId="370F9033" w14:textId="77777777" w:rsidR="004D529E" w:rsidRPr="00F54D15" w:rsidRDefault="004D529E" w:rsidP="00DB6131">
    <w:pPr>
      <w:pStyle w:val="Piedepgina"/>
      <w:ind w:right="360"/>
      <w:rPr>
        <w:lang w:val="en-US"/>
      </w:rPr>
    </w:pPr>
    <w:r>
      <w:rPr>
        <w:vertAlign w:val="superscript"/>
        <w:lang w:val="en-US"/>
      </w:rPr>
      <w:t>2</w:t>
    </w:r>
    <w:r>
      <w:rPr>
        <w:lang w:val="en-US"/>
      </w:rPr>
      <w:t xml:space="preserve">Apache Trhift - </w:t>
    </w:r>
    <w:r>
      <w:fldChar w:fldCharType="begin"/>
    </w:r>
    <w:r w:rsidRPr="00BC0BC8">
      <w:rPr>
        <w:lang w:val="en-GB"/>
        <w:rPrChange w:id="405" w:author="Alejandro Bellogín" w:date="2017-01-16T14:53:00Z">
          <w:rPr/>
        </w:rPrChange>
      </w:rPr>
      <w:instrText>HYPERLINK "http://www-eu.apache.org/dist/thrift/0.9.2/"</w:instrText>
    </w:r>
    <w:r>
      <w:fldChar w:fldCharType="separate"/>
    </w:r>
    <w:r w:rsidRPr="00F54D15">
      <w:rPr>
        <w:rStyle w:val="Hipervnculo"/>
        <w:lang w:val="en-US"/>
      </w:rPr>
      <w:t>http://www-eu.apache.org/dist/thrift/0.9.2/</w:t>
    </w:r>
    <w:r>
      <w:fldChar w:fldCharType="end"/>
    </w:r>
  </w:p>
  <w:p w14:paraId="6B1BCBD1" w14:textId="77777777" w:rsidR="004D529E" w:rsidRPr="00F54D15" w:rsidRDefault="004D529E" w:rsidP="00DB6131">
    <w:pPr>
      <w:pStyle w:val="Piedepgina"/>
      <w:ind w:right="360"/>
      <w:rPr>
        <w:lang w:val="en-US"/>
      </w:rPr>
    </w:pPr>
  </w:p>
  <w:p w14:paraId="24670238" w14:textId="77777777" w:rsidR="004D529E" w:rsidRPr="00DB6131" w:rsidRDefault="004D529E" w:rsidP="00DB6131">
    <w:pPr>
      <w:pStyle w:val="Piedepgina"/>
      <w:rPr>
        <w:lang w:val="en-US"/>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E6A832" w14:textId="77777777" w:rsidR="00D82298" w:rsidRDefault="00D82298">
      <w:r>
        <w:separator/>
      </w:r>
    </w:p>
  </w:footnote>
  <w:footnote w:type="continuationSeparator" w:id="0">
    <w:p w14:paraId="66F328E7" w14:textId="77777777" w:rsidR="00D82298" w:rsidRDefault="00D8229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9B5080" w14:textId="77777777" w:rsidR="004D529E" w:rsidRDefault="004D529E">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A5491" w14:textId="77777777" w:rsidR="004D529E" w:rsidRDefault="004D529E">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A24D1" w14:textId="77777777" w:rsidR="004D529E" w:rsidRDefault="004D529E">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B045B" w14:textId="77777777" w:rsidR="004D529E" w:rsidRDefault="004D529E">
    <w:pPr>
      <w:pStyle w:val="Encabezado"/>
      <w:jc w:val="right"/>
      <w:rPr>
        <w:u w:val="single"/>
      </w:rPr>
    </w:pPr>
  </w:p>
  <w:p w14:paraId="2D72F4A6" w14:textId="77777777" w:rsidR="004D529E" w:rsidRDefault="004D529E">
    <w:pPr>
      <w:pStyle w:val="Encabezado"/>
      <w:rPr>
        <w:u w:val="single"/>
      </w:rPr>
    </w:pPr>
  </w:p>
  <w:p w14:paraId="2E203E3A" w14:textId="77777777" w:rsidR="004D529E" w:rsidRDefault="004D529E">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404D8"/>
    <w:rsid w:val="00040819"/>
    <w:rsid w:val="00040972"/>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565"/>
    <w:rsid w:val="000B1BAB"/>
    <w:rsid w:val="000B2FAA"/>
    <w:rsid w:val="000B3783"/>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22C3"/>
    <w:rsid w:val="00172813"/>
    <w:rsid w:val="00172BC1"/>
    <w:rsid w:val="00181DB7"/>
    <w:rsid w:val="0018390C"/>
    <w:rsid w:val="00184DCB"/>
    <w:rsid w:val="00184FF9"/>
    <w:rsid w:val="00185C25"/>
    <w:rsid w:val="00187DAB"/>
    <w:rsid w:val="001901E7"/>
    <w:rsid w:val="001907BF"/>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75AB"/>
    <w:rsid w:val="001C1EAB"/>
    <w:rsid w:val="001C431B"/>
    <w:rsid w:val="001C5637"/>
    <w:rsid w:val="001C6892"/>
    <w:rsid w:val="001D27EF"/>
    <w:rsid w:val="001D3676"/>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3F28"/>
    <w:rsid w:val="004263DA"/>
    <w:rsid w:val="0043176B"/>
    <w:rsid w:val="00431ADE"/>
    <w:rsid w:val="004325E3"/>
    <w:rsid w:val="004334CF"/>
    <w:rsid w:val="00433795"/>
    <w:rsid w:val="00434E51"/>
    <w:rsid w:val="00436D11"/>
    <w:rsid w:val="0044071B"/>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E"/>
    <w:rsid w:val="004F0838"/>
    <w:rsid w:val="004F0C30"/>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4285D"/>
    <w:rsid w:val="00547C4D"/>
    <w:rsid w:val="00551DB9"/>
    <w:rsid w:val="00553206"/>
    <w:rsid w:val="005544BA"/>
    <w:rsid w:val="005558C5"/>
    <w:rsid w:val="0055625A"/>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BE2"/>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B0801"/>
    <w:rsid w:val="006B22C8"/>
    <w:rsid w:val="006B3E9E"/>
    <w:rsid w:val="006B789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2C2B"/>
    <w:rsid w:val="00793867"/>
    <w:rsid w:val="00793D45"/>
    <w:rsid w:val="0079417E"/>
    <w:rsid w:val="00795158"/>
    <w:rsid w:val="007958ED"/>
    <w:rsid w:val="00795B0B"/>
    <w:rsid w:val="00796728"/>
    <w:rsid w:val="00796A22"/>
    <w:rsid w:val="007A034D"/>
    <w:rsid w:val="007A56E9"/>
    <w:rsid w:val="007A7BCF"/>
    <w:rsid w:val="007A7C5E"/>
    <w:rsid w:val="007B1DED"/>
    <w:rsid w:val="007B26ED"/>
    <w:rsid w:val="007B47AF"/>
    <w:rsid w:val="007B5441"/>
    <w:rsid w:val="007C20BF"/>
    <w:rsid w:val="007C2D90"/>
    <w:rsid w:val="007C3D8F"/>
    <w:rsid w:val="007C5DB5"/>
    <w:rsid w:val="007C5F6E"/>
    <w:rsid w:val="007C6B08"/>
    <w:rsid w:val="007D08CD"/>
    <w:rsid w:val="007D3F83"/>
    <w:rsid w:val="007D4D56"/>
    <w:rsid w:val="007D6353"/>
    <w:rsid w:val="007D65C3"/>
    <w:rsid w:val="007D715C"/>
    <w:rsid w:val="007E127D"/>
    <w:rsid w:val="007E1EFB"/>
    <w:rsid w:val="007E2AE9"/>
    <w:rsid w:val="007E32E8"/>
    <w:rsid w:val="007E449E"/>
    <w:rsid w:val="007E56E1"/>
    <w:rsid w:val="007E6CDE"/>
    <w:rsid w:val="007E76B0"/>
    <w:rsid w:val="007E7ED9"/>
    <w:rsid w:val="007F0E7A"/>
    <w:rsid w:val="007F1E05"/>
    <w:rsid w:val="007F2F8A"/>
    <w:rsid w:val="007F3B1E"/>
    <w:rsid w:val="007F5E17"/>
    <w:rsid w:val="007F63B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D84"/>
    <w:rsid w:val="008541E5"/>
    <w:rsid w:val="0085461A"/>
    <w:rsid w:val="00855BFF"/>
    <w:rsid w:val="008562E9"/>
    <w:rsid w:val="0085640A"/>
    <w:rsid w:val="0086165E"/>
    <w:rsid w:val="00863148"/>
    <w:rsid w:val="0086564A"/>
    <w:rsid w:val="00866013"/>
    <w:rsid w:val="008668D1"/>
    <w:rsid w:val="00866AB6"/>
    <w:rsid w:val="00866BA3"/>
    <w:rsid w:val="008753D1"/>
    <w:rsid w:val="00875B18"/>
    <w:rsid w:val="00880209"/>
    <w:rsid w:val="008804D1"/>
    <w:rsid w:val="00881C8B"/>
    <w:rsid w:val="00882EA6"/>
    <w:rsid w:val="00883CDE"/>
    <w:rsid w:val="008842EA"/>
    <w:rsid w:val="008848FD"/>
    <w:rsid w:val="008860B3"/>
    <w:rsid w:val="0088722E"/>
    <w:rsid w:val="0089117C"/>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FFD"/>
    <w:rsid w:val="00940EF7"/>
    <w:rsid w:val="00942522"/>
    <w:rsid w:val="009449F5"/>
    <w:rsid w:val="009457D2"/>
    <w:rsid w:val="00945898"/>
    <w:rsid w:val="009502A3"/>
    <w:rsid w:val="0095142D"/>
    <w:rsid w:val="00951673"/>
    <w:rsid w:val="00951B6F"/>
    <w:rsid w:val="00953CEC"/>
    <w:rsid w:val="00960B42"/>
    <w:rsid w:val="00960F1D"/>
    <w:rsid w:val="00966367"/>
    <w:rsid w:val="009704D8"/>
    <w:rsid w:val="00970C9D"/>
    <w:rsid w:val="00971716"/>
    <w:rsid w:val="00972C85"/>
    <w:rsid w:val="00973993"/>
    <w:rsid w:val="009761D6"/>
    <w:rsid w:val="00976DC6"/>
    <w:rsid w:val="009821D1"/>
    <w:rsid w:val="00984E19"/>
    <w:rsid w:val="00985606"/>
    <w:rsid w:val="009869CD"/>
    <w:rsid w:val="0099020B"/>
    <w:rsid w:val="009912C2"/>
    <w:rsid w:val="00991B0D"/>
    <w:rsid w:val="00996A5C"/>
    <w:rsid w:val="0099775B"/>
    <w:rsid w:val="009A0B1F"/>
    <w:rsid w:val="009A1E09"/>
    <w:rsid w:val="009A32A9"/>
    <w:rsid w:val="009A34C4"/>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637C"/>
    <w:rsid w:val="009E6532"/>
    <w:rsid w:val="009F1098"/>
    <w:rsid w:val="009F2239"/>
    <w:rsid w:val="009F3FA7"/>
    <w:rsid w:val="009F4252"/>
    <w:rsid w:val="009F4473"/>
    <w:rsid w:val="009F4D89"/>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5332"/>
    <w:rsid w:val="00AA3972"/>
    <w:rsid w:val="00AA4F70"/>
    <w:rsid w:val="00AA5143"/>
    <w:rsid w:val="00AA5C5B"/>
    <w:rsid w:val="00AA7934"/>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E51"/>
    <w:rsid w:val="00B45690"/>
    <w:rsid w:val="00B47D5F"/>
    <w:rsid w:val="00B50763"/>
    <w:rsid w:val="00B50AD2"/>
    <w:rsid w:val="00B53B0E"/>
    <w:rsid w:val="00B54DB0"/>
    <w:rsid w:val="00B55176"/>
    <w:rsid w:val="00B553EA"/>
    <w:rsid w:val="00B56078"/>
    <w:rsid w:val="00B57AE8"/>
    <w:rsid w:val="00B605B5"/>
    <w:rsid w:val="00B608E5"/>
    <w:rsid w:val="00B62405"/>
    <w:rsid w:val="00B62D92"/>
    <w:rsid w:val="00B638B1"/>
    <w:rsid w:val="00B639BF"/>
    <w:rsid w:val="00B64CF8"/>
    <w:rsid w:val="00B6637C"/>
    <w:rsid w:val="00B720CB"/>
    <w:rsid w:val="00B749D4"/>
    <w:rsid w:val="00B76275"/>
    <w:rsid w:val="00B81D97"/>
    <w:rsid w:val="00B839FB"/>
    <w:rsid w:val="00B84BF1"/>
    <w:rsid w:val="00B8664B"/>
    <w:rsid w:val="00B87F8E"/>
    <w:rsid w:val="00B903B9"/>
    <w:rsid w:val="00B91A53"/>
    <w:rsid w:val="00B92104"/>
    <w:rsid w:val="00B93091"/>
    <w:rsid w:val="00B95A88"/>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54D6"/>
    <w:rsid w:val="00BE7FBB"/>
    <w:rsid w:val="00BF1D71"/>
    <w:rsid w:val="00BF1FD9"/>
    <w:rsid w:val="00BF2907"/>
    <w:rsid w:val="00BF4C5B"/>
    <w:rsid w:val="00BF5AEB"/>
    <w:rsid w:val="00BF600B"/>
    <w:rsid w:val="00BF68B3"/>
    <w:rsid w:val="00C02CC5"/>
    <w:rsid w:val="00C03237"/>
    <w:rsid w:val="00C037CC"/>
    <w:rsid w:val="00C047FD"/>
    <w:rsid w:val="00C048B9"/>
    <w:rsid w:val="00C052A8"/>
    <w:rsid w:val="00C058E2"/>
    <w:rsid w:val="00C05EEC"/>
    <w:rsid w:val="00C06E47"/>
    <w:rsid w:val="00C140BA"/>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C9E"/>
    <w:rsid w:val="00D51EDE"/>
    <w:rsid w:val="00D52013"/>
    <w:rsid w:val="00D54325"/>
    <w:rsid w:val="00D57491"/>
    <w:rsid w:val="00D5774E"/>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7051"/>
    <w:rsid w:val="00F243B9"/>
    <w:rsid w:val="00F247BD"/>
    <w:rsid w:val="00F24E0F"/>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681F126"/>
  <w15:docId w15:val="{9490D465-92D5-4337-A61E-779412271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Puest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image" Target="media/image3.png"/><Relationship Id="rId18" Type="http://schemas.openxmlformats.org/officeDocument/2006/relationships/comments" Target="comments.xml"/><Relationship Id="rId19" Type="http://schemas.microsoft.com/office/2011/relationships/commentsExtended" Target="commentsExtended.xml"/><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oter" Target="footer8.xml"/><Relationship Id="rId66" Type="http://schemas.openxmlformats.org/officeDocument/2006/relationships/footer" Target="footer9.xml"/><Relationship Id="rId67" Type="http://schemas.openxmlformats.org/officeDocument/2006/relationships/footer" Target="footer10.xml"/><Relationship Id="rId68" Type="http://schemas.openxmlformats.org/officeDocument/2006/relationships/footer" Target="footer11.xml"/><Relationship Id="rId69" Type="http://schemas.openxmlformats.org/officeDocument/2006/relationships/fontTable" Target="fontTable.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4.png"/><Relationship Id="rId31" Type="http://schemas.openxmlformats.org/officeDocument/2006/relationships/image" Target="media/image15.gif"/><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footer" Target="footer6.xml"/><Relationship Id="rId39" Type="http://schemas.openxmlformats.org/officeDocument/2006/relationships/image" Target="media/image22.png"/><Relationship Id="rId70" Type="http://schemas.microsoft.com/office/2011/relationships/people" Target="people.xml"/><Relationship Id="rId71"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image" Target="media/image43.png"/><Relationship Id="rId61" Type="http://schemas.openxmlformats.org/officeDocument/2006/relationships/footer" Target="footer7.xml"/><Relationship Id="rId62" Type="http://schemas.openxmlformats.org/officeDocument/2006/relationships/hyperlink" Target="http://www.netflixprize.com/"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CF7CB-F301-4741-96EC-9D4398DCD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54</Pages>
  <Words>9409</Words>
  <Characters>51750</Characters>
  <Application>Microsoft Macintosh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61037</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81</cp:revision>
  <cp:lastPrinted>2017-01-15T16:57:00Z</cp:lastPrinted>
  <dcterms:created xsi:type="dcterms:W3CDTF">2017-01-15T16:57:00Z</dcterms:created>
  <dcterms:modified xsi:type="dcterms:W3CDTF">2017-01-17T14:32:00Z</dcterms:modified>
</cp:coreProperties>
</file>