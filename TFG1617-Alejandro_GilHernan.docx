
<file path=[Content_Types].xml><?xml version="1.0" encoding="utf-8"?>
<Types xmlns="http://schemas.openxmlformats.org/package/2006/content-types">
  <Default Extension="xml" ContentType="application/xml"/>
  <Default Extension="png" ContentType="image/png"/>
  <Default Extension="gif" ContentType="image/gi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header2.xml" ContentType="application/vnd.openxmlformats-officedocument.wordprocessingml.header+xml"/>
  <Override PartName="/word/footer5.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oter6.xml" ContentType="application/vnd.openxmlformats-officedocument.wordprocessingml.footer+xml"/>
  <Override PartName="/word/footer7.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8CCBF4B" w14:textId="77777777" w:rsidR="00671786" w:rsidRDefault="00671786">
      <w:pPr>
        <w:pStyle w:val="Textoindependiente"/>
        <w:jc w:val="both"/>
        <w:rPr>
          <w:u w:val="single"/>
        </w:rPr>
      </w:pPr>
    </w:p>
    <w:p w14:paraId="51D3651B" w14:textId="77777777" w:rsidR="007C3D8F" w:rsidRDefault="007C3D8F" w:rsidP="00F54EAF">
      <w:pPr>
        <w:pStyle w:val="Textoindependiente"/>
        <w:jc w:val="both"/>
        <w:rPr>
          <w:color w:val="FF6600"/>
          <w:sz w:val="24"/>
        </w:rPr>
      </w:pPr>
      <w:bookmarkStart w:id="0" w:name="_Ref141604213"/>
      <w:bookmarkEnd w:id="0"/>
    </w:p>
    <w:p w14:paraId="35DA93E0" w14:textId="77777777" w:rsidR="00F54EAF" w:rsidRPr="00E513E8" w:rsidRDefault="00F54EAF" w:rsidP="00F54EAF">
      <w:pPr>
        <w:pStyle w:val="Textoindependiente"/>
        <w:jc w:val="both"/>
      </w:pPr>
    </w:p>
    <w:p w14:paraId="1D67D4C4" w14:textId="77777777" w:rsidR="007C3D8F" w:rsidRPr="00E513E8" w:rsidRDefault="007C3D8F">
      <w:pPr>
        <w:pStyle w:val="Textoindependiente"/>
      </w:pPr>
    </w:p>
    <w:p w14:paraId="335A1542" w14:textId="77777777" w:rsidR="00465D1C" w:rsidRPr="00E513E8" w:rsidRDefault="00465D1C" w:rsidP="00465D1C">
      <w:pPr>
        <w:jc w:val="center"/>
        <w:rPr>
          <w:b/>
          <w:bCs/>
          <w:sz w:val="36"/>
        </w:rPr>
      </w:pPr>
      <w:r w:rsidRPr="00E513E8">
        <w:rPr>
          <w:b/>
          <w:bCs/>
          <w:sz w:val="36"/>
        </w:rPr>
        <w:t>UNIVERSIDAD AUT</w:t>
      </w:r>
      <w:r w:rsidR="00303EB8">
        <w:rPr>
          <w:b/>
          <w:bCs/>
          <w:sz w:val="36"/>
        </w:rPr>
        <w:t>Ó</w:t>
      </w:r>
      <w:r w:rsidRPr="00E513E8">
        <w:rPr>
          <w:b/>
          <w:bCs/>
          <w:sz w:val="36"/>
        </w:rPr>
        <w:t>NOMA DE MADRID</w:t>
      </w:r>
    </w:p>
    <w:p w14:paraId="21EE4558" w14:textId="77777777" w:rsidR="00465D1C" w:rsidRPr="00E513E8" w:rsidRDefault="00465D1C" w:rsidP="00465D1C"/>
    <w:p w14:paraId="4CE6F591" w14:textId="77777777" w:rsidR="00465D1C" w:rsidRPr="00E513E8" w:rsidRDefault="00465D1C" w:rsidP="00465D1C">
      <w:pPr>
        <w:jc w:val="center"/>
      </w:pPr>
      <w:r w:rsidRPr="00E513E8">
        <w:rPr>
          <w:b/>
          <w:bCs/>
          <w:sz w:val="28"/>
        </w:rPr>
        <w:t>ESCUELA POLIT</w:t>
      </w:r>
      <w:r w:rsidR="00303EB8">
        <w:rPr>
          <w:b/>
          <w:bCs/>
          <w:sz w:val="28"/>
        </w:rPr>
        <w:t>É</w:t>
      </w:r>
      <w:r w:rsidRPr="00E513E8">
        <w:rPr>
          <w:b/>
          <w:bCs/>
          <w:sz w:val="28"/>
        </w:rPr>
        <w:t>CNICA SUPERIOR</w:t>
      </w:r>
    </w:p>
    <w:p w14:paraId="5367A925" w14:textId="77777777" w:rsidR="00465D1C" w:rsidRDefault="00465D1C" w:rsidP="00465D1C">
      <w:pPr>
        <w:rPr>
          <w:b/>
        </w:rPr>
      </w:pPr>
    </w:p>
    <w:p w14:paraId="4AD0D8BE" w14:textId="77777777" w:rsidR="00465D1C" w:rsidRDefault="00465D1C" w:rsidP="00465D1C">
      <w:pPr>
        <w:rPr>
          <w:b/>
        </w:rPr>
      </w:pPr>
    </w:p>
    <w:p w14:paraId="4917C4DE" w14:textId="77777777" w:rsidR="00465D1C" w:rsidRPr="00E513E8" w:rsidRDefault="00465D1C" w:rsidP="00465D1C">
      <w:pPr>
        <w:rPr>
          <w:b/>
        </w:rPr>
      </w:pPr>
    </w:p>
    <w:p w14:paraId="2FE85C4E" w14:textId="77777777" w:rsidR="00465D1C" w:rsidRPr="00E513E8" w:rsidRDefault="00B244F1" w:rsidP="00465D1C">
      <w:pPr>
        <w:jc w:val="center"/>
        <w:rPr>
          <w:b/>
        </w:rPr>
      </w:pPr>
      <w:r w:rsidRPr="00465D1C">
        <w:rPr>
          <w:b/>
          <w:noProof/>
          <w:lang w:val="es-ES_tradnl" w:eastAsia="es-ES_tradnl"/>
        </w:rPr>
        <w:drawing>
          <wp:inline distT="0" distB="0" distL="0" distR="0" wp14:anchorId="37D1C8C8" wp14:editId="06107435">
            <wp:extent cx="974725" cy="854075"/>
            <wp:effectExtent l="0" t="0" r="0" b="0"/>
            <wp:docPr id="1" name="Imagen 2" descr="Descripción: Descripción: logo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Descripción: Descripción: logoeps"/>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74725" cy="854075"/>
                    </a:xfrm>
                    <a:prstGeom prst="rect">
                      <a:avLst/>
                    </a:prstGeom>
                    <a:noFill/>
                    <a:ln>
                      <a:noFill/>
                    </a:ln>
                  </pic:spPr>
                </pic:pic>
              </a:graphicData>
            </a:graphic>
          </wp:inline>
        </w:drawing>
      </w:r>
      <w:r w:rsidR="00465D1C" w:rsidRPr="00E513E8">
        <w:rPr>
          <w:b/>
        </w:rPr>
        <w:t xml:space="preserve">        </w:t>
      </w:r>
      <w:r w:rsidRPr="00465D1C">
        <w:rPr>
          <w:b/>
          <w:noProof/>
          <w:lang w:val="es-ES_tradnl" w:eastAsia="es-ES_tradnl"/>
        </w:rPr>
        <w:drawing>
          <wp:inline distT="0" distB="0" distL="0" distR="0" wp14:anchorId="4046B6AC" wp14:editId="73DABEC5">
            <wp:extent cx="1527175" cy="914400"/>
            <wp:effectExtent l="0" t="0" r="0" b="0"/>
            <wp:docPr id="2" name="Imagen 1" descr="Descripción: Descripción: Logo_u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Descripción: Descripción: Logo_uam"/>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527175" cy="914400"/>
                    </a:xfrm>
                    <a:prstGeom prst="rect">
                      <a:avLst/>
                    </a:prstGeom>
                    <a:noFill/>
                    <a:ln>
                      <a:noFill/>
                    </a:ln>
                  </pic:spPr>
                </pic:pic>
              </a:graphicData>
            </a:graphic>
          </wp:inline>
        </w:drawing>
      </w:r>
      <w:r w:rsidR="00465D1C" w:rsidRPr="00E513E8">
        <w:rPr>
          <w:b/>
        </w:rPr>
        <w:t xml:space="preserve">       </w:t>
      </w:r>
    </w:p>
    <w:p w14:paraId="0029E625" w14:textId="77777777" w:rsidR="00465D1C" w:rsidRPr="00E513E8" w:rsidRDefault="00465D1C" w:rsidP="00465D1C">
      <w:pPr>
        <w:rPr>
          <w:b/>
        </w:rPr>
      </w:pPr>
    </w:p>
    <w:p w14:paraId="626EC9B2" w14:textId="77777777" w:rsidR="00465D1C" w:rsidRDefault="00465D1C" w:rsidP="00465D1C">
      <w:pPr>
        <w:rPr>
          <w:b/>
        </w:rPr>
      </w:pPr>
    </w:p>
    <w:p w14:paraId="4F3C8A9B" w14:textId="77777777" w:rsidR="00465D1C" w:rsidRDefault="00465D1C" w:rsidP="00465D1C">
      <w:pPr>
        <w:rPr>
          <w:b/>
        </w:rPr>
      </w:pPr>
    </w:p>
    <w:p w14:paraId="609E3579" w14:textId="77777777" w:rsidR="00465D1C" w:rsidRDefault="00465D1C" w:rsidP="00465D1C">
      <w:pPr>
        <w:rPr>
          <w:b/>
        </w:rPr>
      </w:pPr>
    </w:p>
    <w:p w14:paraId="307642A4" w14:textId="77777777" w:rsidR="00465D1C" w:rsidRPr="00B244F1" w:rsidRDefault="00B244F1" w:rsidP="00465D1C">
      <w:pPr>
        <w:jc w:val="center"/>
        <w:rPr>
          <w:b/>
          <w:sz w:val="32"/>
        </w:rPr>
      </w:pPr>
      <w:r w:rsidRPr="00B244F1">
        <w:rPr>
          <w:b/>
          <w:sz w:val="32"/>
        </w:rPr>
        <w:t>Grado en Ingeniería Informática</w:t>
      </w:r>
    </w:p>
    <w:p w14:paraId="43E765B2" w14:textId="77777777" w:rsidR="00465D1C" w:rsidRDefault="00465D1C" w:rsidP="00465D1C">
      <w:pPr>
        <w:rPr>
          <w:b/>
        </w:rPr>
      </w:pPr>
    </w:p>
    <w:p w14:paraId="1F352885" w14:textId="77777777" w:rsidR="00465D1C" w:rsidRPr="00E513E8" w:rsidRDefault="00465D1C" w:rsidP="00465D1C">
      <w:pPr>
        <w:rPr>
          <w:b/>
        </w:rPr>
      </w:pPr>
    </w:p>
    <w:p w14:paraId="55603B66" w14:textId="77777777" w:rsidR="00465D1C" w:rsidRPr="00E513E8" w:rsidRDefault="00465D1C" w:rsidP="00465D1C">
      <w:pPr>
        <w:jc w:val="center"/>
        <w:rPr>
          <w:b/>
          <w:bCs/>
          <w:sz w:val="48"/>
        </w:rPr>
      </w:pPr>
      <w:r>
        <w:rPr>
          <w:b/>
          <w:bCs/>
          <w:sz w:val="48"/>
        </w:rPr>
        <w:t>TRABAJO FIN DE GRADO</w:t>
      </w:r>
    </w:p>
    <w:p w14:paraId="67D3A406" w14:textId="77777777" w:rsidR="00465D1C" w:rsidRPr="00E513E8" w:rsidRDefault="00465D1C" w:rsidP="00465D1C"/>
    <w:p w14:paraId="3D487091" w14:textId="77777777" w:rsidR="00465D1C" w:rsidRPr="00E513E8" w:rsidRDefault="00465D1C" w:rsidP="00465D1C"/>
    <w:p w14:paraId="1F134438" w14:textId="77777777" w:rsidR="00465D1C" w:rsidRPr="00E513E8" w:rsidRDefault="00465D1C" w:rsidP="00465D1C"/>
    <w:p w14:paraId="412CCE24" w14:textId="77777777" w:rsidR="00465D1C" w:rsidRPr="00E513E8" w:rsidRDefault="00465D1C" w:rsidP="00465D1C"/>
    <w:p w14:paraId="6EED24F3" w14:textId="77777777" w:rsidR="00465D1C" w:rsidRPr="00E513E8" w:rsidRDefault="00B244F1" w:rsidP="00465D1C">
      <w:pPr>
        <w:jc w:val="center"/>
        <w:rPr>
          <w:b/>
          <w:sz w:val="32"/>
        </w:rPr>
      </w:pPr>
      <w:r w:rsidRPr="00B244F1">
        <w:rPr>
          <w:b/>
          <w:sz w:val="32"/>
        </w:rPr>
        <w:t>Framework orientado a algoritmos de recomendación basados en vecinos cercanos</w:t>
      </w:r>
    </w:p>
    <w:p w14:paraId="1AAF715F" w14:textId="77777777" w:rsidR="00465D1C" w:rsidRPr="00E513E8" w:rsidRDefault="00465D1C" w:rsidP="00465D1C">
      <w:pPr>
        <w:rPr>
          <w:sz w:val="20"/>
        </w:rPr>
      </w:pPr>
    </w:p>
    <w:p w14:paraId="579CFCFD" w14:textId="77777777" w:rsidR="00465D1C" w:rsidRPr="00E513E8" w:rsidRDefault="00465D1C" w:rsidP="00465D1C"/>
    <w:p w14:paraId="3CA24795" w14:textId="77777777" w:rsidR="00465D1C" w:rsidRDefault="00465D1C" w:rsidP="00465D1C">
      <w:pPr>
        <w:rPr>
          <w:b/>
          <w:sz w:val="32"/>
        </w:rPr>
      </w:pPr>
    </w:p>
    <w:p w14:paraId="38A0F885" w14:textId="77777777" w:rsidR="00465D1C" w:rsidRDefault="00465D1C" w:rsidP="00465D1C">
      <w:pPr>
        <w:rPr>
          <w:b/>
          <w:sz w:val="32"/>
        </w:rPr>
      </w:pPr>
    </w:p>
    <w:p w14:paraId="126AD48B" w14:textId="77777777" w:rsidR="00465D1C" w:rsidRDefault="00465D1C" w:rsidP="00465D1C">
      <w:pPr>
        <w:rPr>
          <w:b/>
          <w:sz w:val="32"/>
        </w:rPr>
      </w:pPr>
    </w:p>
    <w:p w14:paraId="2768A440" w14:textId="77777777" w:rsidR="00465D1C" w:rsidRDefault="00465D1C" w:rsidP="00465D1C">
      <w:pPr>
        <w:rPr>
          <w:b/>
          <w:sz w:val="32"/>
        </w:rPr>
      </w:pPr>
    </w:p>
    <w:p w14:paraId="7471F739" w14:textId="77777777" w:rsidR="00465D1C" w:rsidRDefault="00465D1C" w:rsidP="00465D1C">
      <w:pPr>
        <w:rPr>
          <w:b/>
          <w:sz w:val="32"/>
        </w:rPr>
      </w:pPr>
    </w:p>
    <w:p w14:paraId="53264CF4" w14:textId="77777777" w:rsidR="00465D1C" w:rsidRPr="00E513E8" w:rsidRDefault="00465D1C" w:rsidP="00465D1C">
      <w:pPr>
        <w:rPr>
          <w:b/>
          <w:sz w:val="32"/>
        </w:rPr>
      </w:pPr>
    </w:p>
    <w:p w14:paraId="7F63013B" w14:textId="77777777" w:rsidR="00465D1C" w:rsidRPr="00B244F1" w:rsidRDefault="00B244F1" w:rsidP="00465D1C">
      <w:pPr>
        <w:jc w:val="center"/>
        <w:rPr>
          <w:b/>
          <w:sz w:val="32"/>
        </w:rPr>
      </w:pPr>
      <w:r w:rsidRPr="00B244F1">
        <w:rPr>
          <w:b/>
          <w:sz w:val="32"/>
        </w:rPr>
        <w:t>Alejandro Gil Hernán</w:t>
      </w:r>
    </w:p>
    <w:p w14:paraId="14333769" w14:textId="77777777" w:rsidR="00465D1C" w:rsidRPr="00BA0931" w:rsidRDefault="00465D1C" w:rsidP="00465D1C">
      <w:pPr>
        <w:jc w:val="center"/>
        <w:rPr>
          <w:b/>
          <w:sz w:val="32"/>
        </w:rPr>
      </w:pPr>
      <w:r w:rsidRPr="00BA0931">
        <w:rPr>
          <w:b/>
          <w:sz w:val="32"/>
        </w:rPr>
        <w:t xml:space="preserve">Tutor: </w:t>
      </w:r>
      <w:r w:rsidR="00BA0931" w:rsidRPr="00BA0931">
        <w:rPr>
          <w:b/>
          <w:sz w:val="32"/>
        </w:rPr>
        <w:t xml:space="preserve">Alejandro </w:t>
      </w:r>
      <w:proofErr w:type="spellStart"/>
      <w:r w:rsidR="00BA0931" w:rsidRPr="00BA0931">
        <w:rPr>
          <w:b/>
          <w:sz w:val="32"/>
        </w:rPr>
        <w:t>Bellogín</w:t>
      </w:r>
      <w:proofErr w:type="spellEnd"/>
      <w:r w:rsidR="00BA0931" w:rsidRPr="00BA0931">
        <w:rPr>
          <w:b/>
          <w:sz w:val="32"/>
        </w:rPr>
        <w:t xml:space="preserve"> </w:t>
      </w:r>
      <w:proofErr w:type="spellStart"/>
      <w:r w:rsidR="00BA0931" w:rsidRPr="00BA0931">
        <w:rPr>
          <w:b/>
          <w:sz w:val="32"/>
        </w:rPr>
        <w:t>Kouki</w:t>
      </w:r>
      <w:proofErr w:type="spellEnd"/>
    </w:p>
    <w:p w14:paraId="0BE17E1B" w14:textId="77777777" w:rsidR="00465D1C" w:rsidRPr="00E513E8" w:rsidRDefault="00465D1C" w:rsidP="00465D1C">
      <w:pPr>
        <w:jc w:val="center"/>
        <w:rPr>
          <w:b/>
          <w:sz w:val="32"/>
        </w:rPr>
      </w:pPr>
      <w:r w:rsidRPr="00DF7A97">
        <w:rPr>
          <w:b/>
          <w:sz w:val="32"/>
        </w:rPr>
        <w:t xml:space="preserve">Ponente: </w:t>
      </w:r>
      <w:r w:rsidR="00DF7A97" w:rsidRPr="00DF7A97">
        <w:rPr>
          <w:b/>
          <w:sz w:val="32"/>
        </w:rPr>
        <w:t xml:space="preserve">Pablo </w:t>
      </w:r>
      <w:proofErr w:type="spellStart"/>
      <w:r w:rsidR="00DF7A97" w:rsidRPr="00DF7A97">
        <w:rPr>
          <w:b/>
          <w:sz w:val="32"/>
        </w:rPr>
        <w:t>Castells</w:t>
      </w:r>
      <w:proofErr w:type="spellEnd"/>
      <w:r w:rsidR="00DF7A97" w:rsidRPr="00DF7A97">
        <w:rPr>
          <w:b/>
          <w:sz w:val="32"/>
        </w:rPr>
        <w:t xml:space="preserve"> </w:t>
      </w:r>
      <w:proofErr w:type="spellStart"/>
      <w:r w:rsidR="00DF7A97" w:rsidRPr="00DF7A97">
        <w:rPr>
          <w:b/>
          <w:sz w:val="32"/>
        </w:rPr>
        <w:t>Azpilicueta</w:t>
      </w:r>
      <w:proofErr w:type="spellEnd"/>
    </w:p>
    <w:p w14:paraId="64AF85CF" w14:textId="77777777" w:rsidR="00465D1C" w:rsidRPr="00E513E8" w:rsidRDefault="00465D1C" w:rsidP="00465D1C">
      <w:pPr>
        <w:jc w:val="center"/>
        <w:rPr>
          <w:b/>
          <w:sz w:val="32"/>
        </w:rPr>
      </w:pPr>
    </w:p>
    <w:p w14:paraId="3CAD3249" w14:textId="77777777" w:rsidR="00465D1C" w:rsidRPr="003D3539" w:rsidRDefault="00B244F1" w:rsidP="00465D1C">
      <w:pPr>
        <w:tabs>
          <w:tab w:val="left" w:pos="1509"/>
          <w:tab w:val="center" w:pos="4252"/>
        </w:tabs>
        <w:jc w:val="center"/>
        <w:rPr>
          <w:b/>
          <w:sz w:val="32"/>
        </w:rPr>
      </w:pPr>
      <w:r w:rsidRPr="00B244F1">
        <w:rPr>
          <w:b/>
          <w:sz w:val="32"/>
        </w:rPr>
        <w:t>Febrero 2017</w:t>
      </w:r>
    </w:p>
    <w:p w14:paraId="5B6EFD6C" w14:textId="77777777" w:rsidR="007C3D8F" w:rsidRPr="00E513E8" w:rsidRDefault="007C3D8F">
      <w:pPr>
        <w:pStyle w:val="Textoindependiente"/>
      </w:pPr>
    </w:p>
    <w:p w14:paraId="4BFD0F72" w14:textId="77777777" w:rsidR="007C3D8F" w:rsidRPr="00E513E8" w:rsidRDefault="007C3D8F">
      <w:pPr>
        <w:jc w:val="center"/>
        <w:rPr>
          <w:sz w:val="36"/>
        </w:rPr>
      </w:pPr>
    </w:p>
    <w:p w14:paraId="464661E1" w14:textId="77777777" w:rsidR="009C1C29" w:rsidRDefault="009C1C29">
      <w:pPr>
        <w:jc w:val="center"/>
        <w:rPr>
          <w:sz w:val="36"/>
        </w:rPr>
        <w:sectPr w:rsidR="009C1C29" w:rsidSect="00491726">
          <w:footerReference w:type="even" r:id="rId10"/>
          <w:footerReference w:type="default" r:id="rId11"/>
          <w:footerReference w:type="first" r:id="rId12"/>
          <w:type w:val="oddPage"/>
          <w:pgSz w:w="11906" w:h="16838" w:code="9"/>
          <w:pgMar w:top="1418" w:right="1418" w:bottom="1418" w:left="1701" w:header="708" w:footer="708" w:gutter="0"/>
          <w:cols w:space="708"/>
          <w:titlePg/>
          <w:docGrid w:linePitch="360"/>
        </w:sectPr>
      </w:pPr>
    </w:p>
    <w:p w14:paraId="1525C9EF" w14:textId="77777777" w:rsidR="007C3D8F" w:rsidRPr="00E513E8" w:rsidRDefault="007C3D8F"/>
    <w:p w14:paraId="65C09D74" w14:textId="77777777" w:rsidR="00831755" w:rsidRPr="00E513E8" w:rsidRDefault="00831755"/>
    <w:p w14:paraId="29655DDC" w14:textId="77777777" w:rsidR="00831755" w:rsidRPr="00E513E8" w:rsidRDefault="00831755"/>
    <w:p w14:paraId="30CE77EC" w14:textId="77777777" w:rsidR="00831755" w:rsidRPr="00E513E8" w:rsidRDefault="00831755"/>
    <w:p w14:paraId="7BDB58A5" w14:textId="77777777" w:rsidR="003856C0" w:rsidRPr="00E513E8" w:rsidRDefault="003856C0"/>
    <w:p w14:paraId="28E4AFD3" w14:textId="77777777" w:rsidR="003856C0" w:rsidRPr="00E513E8" w:rsidRDefault="003856C0"/>
    <w:p w14:paraId="6839EB1F" w14:textId="77777777" w:rsidR="003856C0" w:rsidRPr="00E513E8" w:rsidRDefault="003856C0"/>
    <w:p w14:paraId="10FDEA51" w14:textId="77777777" w:rsidR="003856C0" w:rsidRPr="00E513E8" w:rsidRDefault="003856C0"/>
    <w:p w14:paraId="7812E809" w14:textId="77777777" w:rsidR="003856C0" w:rsidRPr="00E513E8" w:rsidRDefault="003856C0"/>
    <w:p w14:paraId="085C8D78" w14:textId="77777777" w:rsidR="003856C0" w:rsidRPr="00E513E8" w:rsidRDefault="003856C0"/>
    <w:p w14:paraId="61ABF328" w14:textId="77777777" w:rsidR="003856C0" w:rsidRPr="00E513E8" w:rsidRDefault="003856C0"/>
    <w:p w14:paraId="1C9C3913" w14:textId="77777777" w:rsidR="003856C0" w:rsidRPr="00E513E8" w:rsidRDefault="003856C0"/>
    <w:p w14:paraId="304644D3" w14:textId="77777777" w:rsidR="00831755" w:rsidRPr="00B244F1" w:rsidRDefault="00B244F1" w:rsidP="00831755">
      <w:pPr>
        <w:jc w:val="center"/>
        <w:rPr>
          <w:b/>
          <w:sz w:val="32"/>
          <w:u w:val="single"/>
        </w:rPr>
      </w:pPr>
      <w:r w:rsidRPr="00B244F1">
        <w:rPr>
          <w:b/>
          <w:sz w:val="32"/>
        </w:rPr>
        <w:t>Framework orientado a algoritmos de recomendación basados en vecinos cercanos</w:t>
      </w:r>
    </w:p>
    <w:p w14:paraId="12CB31F7" w14:textId="77777777" w:rsidR="00831755" w:rsidRPr="00E513E8" w:rsidRDefault="00831755" w:rsidP="00831755">
      <w:pPr>
        <w:jc w:val="center"/>
      </w:pPr>
    </w:p>
    <w:p w14:paraId="18488602" w14:textId="77777777" w:rsidR="00831755" w:rsidRPr="00E513E8" w:rsidRDefault="00831755" w:rsidP="00831755">
      <w:pPr>
        <w:jc w:val="center"/>
      </w:pPr>
    </w:p>
    <w:p w14:paraId="3149B3D3" w14:textId="77777777" w:rsidR="00831755" w:rsidRPr="00E513E8" w:rsidRDefault="00831755" w:rsidP="00831755">
      <w:pPr>
        <w:jc w:val="center"/>
        <w:rPr>
          <w:b/>
        </w:rPr>
      </w:pPr>
      <w:r w:rsidRPr="00E513E8">
        <w:rPr>
          <w:b/>
        </w:rPr>
        <w:t xml:space="preserve">AUTOR: </w:t>
      </w:r>
      <w:r w:rsidR="00B244F1">
        <w:rPr>
          <w:b/>
        </w:rPr>
        <w:t>Alejandro Gil Hernán</w:t>
      </w:r>
    </w:p>
    <w:p w14:paraId="738468DC" w14:textId="77777777" w:rsidR="00831755" w:rsidRPr="00E513E8" w:rsidRDefault="00831755" w:rsidP="00831755">
      <w:pPr>
        <w:jc w:val="center"/>
        <w:rPr>
          <w:b/>
        </w:rPr>
      </w:pPr>
      <w:r w:rsidRPr="00E513E8">
        <w:rPr>
          <w:b/>
        </w:rPr>
        <w:t xml:space="preserve">TUTOR: </w:t>
      </w:r>
      <w:r w:rsidR="00B6637C">
        <w:rPr>
          <w:b/>
        </w:rPr>
        <w:t>Alejandr</w:t>
      </w:r>
      <w:r w:rsidR="00BA0931">
        <w:rPr>
          <w:b/>
        </w:rPr>
        <w:t xml:space="preserve">o </w:t>
      </w:r>
      <w:proofErr w:type="spellStart"/>
      <w:r w:rsidR="00BA0931">
        <w:rPr>
          <w:b/>
        </w:rPr>
        <w:t>Bellogín</w:t>
      </w:r>
      <w:proofErr w:type="spellEnd"/>
      <w:r w:rsidR="00BA0931">
        <w:rPr>
          <w:b/>
        </w:rPr>
        <w:t xml:space="preserve"> </w:t>
      </w:r>
      <w:proofErr w:type="spellStart"/>
      <w:r w:rsidR="00BA0931">
        <w:rPr>
          <w:b/>
        </w:rPr>
        <w:t>Kouki</w:t>
      </w:r>
      <w:proofErr w:type="spellEnd"/>
    </w:p>
    <w:p w14:paraId="39B7BD81" w14:textId="77777777" w:rsidR="00831755" w:rsidRPr="00E513E8" w:rsidRDefault="00831755" w:rsidP="00831755">
      <w:pPr>
        <w:jc w:val="center"/>
        <w:rPr>
          <w:b/>
        </w:rPr>
      </w:pPr>
    </w:p>
    <w:p w14:paraId="58EDC1D2" w14:textId="77777777" w:rsidR="00831755" w:rsidRPr="00E513E8" w:rsidRDefault="00831755" w:rsidP="00831755">
      <w:pPr>
        <w:jc w:val="center"/>
        <w:rPr>
          <w:b/>
        </w:rPr>
      </w:pPr>
    </w:p>
    <w:p w14:paraId="34318BD4" w14:textId="77777777" w:rsidR="00831755" w:rsidRPr="00E513E8" w:rsidRDefault="00831755" w:rsidP="00831755">
      <w:pPr>
        <w:jc w:val="center"/>
        <w:rPr>
          <w:b/>
        </w:rPr>
      </w:pPr>
    </w:p>
    <w:p w14:paraId="6BCE0520" w14:textId="77777777" w:rsidR="00831755" w:rsidRPr="00E513E8" w:rsidRDefault="00831755" w:rsidP="00831755">
      <w:pPr>
        <w:jc w:val="center"/>
        <w:rPr>
          <w:b/>
        </w:rPr>
      </w:pPr>
    </w:p>
    <w:p w14:paraId="59A796E8" w14:textId="77777777" w:rsidR="00831755" w:rsidRPr="00E513E8" w:rsidRDefault="00BE2E3A" w:rsidP="00831755">
      <w:pPr>
        <w:jc w:val="center"/>
        <w:rPr>
          <w:b/>
        </w:rPr>
      </w:pPr>
      <w:r w:rsidRPr="00BE2E3A">
        <w:rPr>
          <w:b/>
          <w:highlight w:val="yellow"/>
        </w:rPr>
        <w:t>Grupo de la EPS (opcional)</w:t>
      </w:r>
    </w:p>
    <w:p w14:paraId="0D552CE8" w14:textId="77777777" w:rsidR="00831755" w:rsidRPr="00E513E8" w:rsidRDefault="00831755" w:rsidP="00831755">
      <w:pPr>
        <w:jc w:val="center"/>
        <w:rPr>
          <w:b/>
        </w:rPr>
      </w:pPr>
      <w:r w:rsidRPr="00E513E8">
        <w:rPr>
          <w:b/>
        </w:rPr>
        <w:t xml:space="preserve">Dpto. </w:t>
      </w:r>
      <w:r w:rsidR="00355D32" w:rsidRPr="00355D32">
        <w:rPr>
          <w:b/>
          <w:highlight w:val="yellow"/>
        </w:rPr>
        <w:t>XXX</w:t>
      </w:r>
    </w:p>
    <w:p w14:paraId="17A885F8" w14:textId="77777777" w:rsidR="00831755" w:rsidRPr="00E513E8" w:rsidRDefault="00831755" w:rsidP="00831755">
      <w:pPr>
        <w:jc w:val="center"/>
        <w:rPr>
          <w:b/>
        </w:rPr>
      </w:pPr>
      <w:r w:rsidRPr="00E513E8">
        <w:rPr>
          <w:b/>
        </w:rPr>
        <w:t>Escuela Politécnica Superior</w:t>
      </w:r>
    </w:p>
    <w:p w14:paraId="37282BB9" w14:textId="77777777" w:rsidR="00831755" w:rsidRPr="00E513E8" w:rsidRDefault="00831755" w:rsidP="00831755">
      <w:pPr>
        <w:jc w:val="center"/>
      </w:pPr>
      <w:r w:rsidRPr="00E513E8">
        <w:rPr>
          <w:b/>
        </w:rPr>
        <w:t>Universidad Autónoma de Madrid</w:t>
      </w:r>
    </w:p>
    <w:p w14:paraId="1B222DA1" w14:textId="77777777" w:rsidR="00831755" w:rsidRPr="00E513E8" w:rsidRDefault="00B244F1" w:rsidP="00831755">
      <w:pPr>
        <w:jc w:val="center"/>
        <w:rPr>
          <w:b/>
        </w:rPr>
      </w:pPr>
      <w:r>
        <w:rPr>
          <w:b/>
        </w:rPr>
        <w:t>Febrero 2017</w:t>
      </w:r>
    </w:p>
    <w:p w14:paraId="093D2FAA" w14:textId="77777777" w:rsidR="009C1C29" w:rsidRDefault="009C1C29" w:rsidP="00810C92">
      <w:pPr>
        <w:spacing w:before="800"/>
      </w:pPr>
    </w:p>
    <w:p w14:paraId="0B5A4CC0" w14:textId="77777777" w:rsidR="009C1C29" w:rsidRDefault="009C1C29" w:rsidP="00810C92">
      <w:pPr>
        <w:spacing w:before="800"/>
        <w:sectPr w:rsidR="009C1C29" w:rsidSect="00491726">
          <w:type w:val="oddPage"/>
          <w:pgSz w:w="11906" w:h="16838" w:code="9"/>
          <w:pgMar w:top="1418" w:right="1418" w:bottom="1418" w:left="1701" w:header="708" w:footer="708" w:gutter="0"/>
          <w:cols w:space="708"/>
          <w:titlePg/>
          <w:docGrid w:linePitch="360"/>
        </w:sectPr>
      </w:pPr>
    </w:p>
    <w:p w14:paraId="223F19E0" w14:textId="77777777" w:rsidR="0084289B" w:rsidRDefault="009358D0" w:rsidP="00D345AB">
      <w:pPr>
        <w:rPr>
          <w:rFonts w:ascii="Arial" w:hAnsi="Arial" w:cs="Arial"/>
          <w:b/>
          <w:iCs/>
          <w:sz w:val="40"/>
          <w:szCs w:val="40"/>
        </w:rPr>
      </w:pPr>
      <w:r>
        <w:rPr>
          <w:rFonts w:ascii="Arial" w:hAnsi="Arial" w:cs="Arial"/>
          <w:b/>
          <w:iCs/>
          <w:sz w:val="40"/>
          <w:szCs w:val="40"/>
        </w:rPr>
        <w:lastRenderedPageBreak/>
        <w:br w:type="page"/>
      </w:r>
      <w:r w:rsidR="0084289B" w:rsidRPr="0084289B">
        <w:rPr>
          <w:rFonts w:ascii="Arial" w:hAnsi="Arial" w:cs="Arial"/>
          <w:b/>
          <w:iCs/>
          <w:sz w:val="40"/>
          <w:szCs w:val="40"/>
        </w:rPr>
        <w:lastRenderedPageBreak/>
        <w:t>Resumen (castellano)</w:t>
      </w:r>
    </w:p>
    <w:p w14:paraId="69D05BB9" w14:textId="77777777" w:rsidR="00D345AB" w:rsidRPr="0084289B" w:rsidRDefault="00D345AB" w:rsidP="00D345AB">
      <w:pPr>
        <w:rPr>
          <w:rFonts w:ascii="Arial" w:hAnsi="Arial" w:cs="Arial"/>
          <w:b/>
          <w:iCs/>
          <w:sz w:val="40"/>
          <w:szCs w:val="40"/>
        </w:rPr>
      </w:pPr>
    </w:p>
    <w:p w14:paraId="795BAEA1" w14:textId="77777777" w:rsidR="00047E32" w:rsidRDefault="00FF02B5" w:rsidP="00D345AB">
      <w:r w:rsidRPr="00FF02B5">
        <w:t>Los sistemas de recomendación se han con</w:t>
      </w:r>
      <w:r w:rsidR="00D345AB">
        <w:t>vertido en una pieza clave en internet</w:t>
      </w:r>
      <w:r w:rsidRPr="00FF02B5">
        <w:t>, bien sea navegando a través de artículos científicos (</w:t>
      </w:r>
      <w:proofErr w:type="spellStart"/>
      <w:r w:rsidRPr="00FF02B5">
        <w:t>Mendeley</w:t>
      </w:r>
      <w:proofErr w:type="spellEnd"/>
      <w:r w:rsidRPr="00FF02B5">
        <w:t>), música (</w:t>
      </w:r>
      <w:proofErr w:type="spellStart"/>
      <w:r w:rsidRPr="00FF02B5">
        <w:t>Spotify</w:t>
      </w:r>
      <w:proofErr w:type="spellEnd"/>
      <w:r w:rsidRPr="00FF02B5">
        <w:t>, La</w:t>
      </w:r>
      <w:r w:rsidR="00150A74">
        <w:t>st.fm), películas</w:t>
      </w:r>
      <w:r w:rsidR="00D40CD6">
        <w:t xml:space="preserve"> o vídeos</w:t>
      </w:r>
      <w:r w:rsidR="00150A74">
        <w:t xml:space="preserve"> (</w:t>
      </w:r>
      <w:proofErr w:type="spellStart"/>
      <w:r w:rsidR="00150A74">
        <w:t>Netflix</w:t>
      </w:r>
      <w:proofErr w:type="spellEnd"/>
      <w:r w:rsidR="00150A74">
        <w:t>, IMDB</w:t>
      </w:r>
      <w:r w:rsidR="00D40CD6">
        <w:t>, YouTube</w:t>
      </w:r>
      <w:r w:rsidRPr="00FF02B5">
        <w:t>)</w:t>
      </w:r>
      <w:r w:rsidR="00D40CD6">
        <w:t>,</w:t>
      </w:r>
      <w:r w:rsidRPr="00FF02B5">
        <w:t xml:space="preserve"> personas (LinkedIn, Facebook</w:t>
      </w:r>
      <w:r w:rsidR="00D345AB">
        <w:t>, Twitter</w:t>
      </w:r>
      <w:r w:rsidRPr="00FF02B5">
        <w:t>)</w:t>
      </w:r>
      <w:r w:rsidR="00D40CD6">
        <w:t>, así como plataformas online de venta de infinidad de productos (Amazon)</w:t>
      </w:r>
      <w:r w:rsidRPr="00FF02B5">
        <w:t>.</w:t>
      </w:r>
    </w:p>
    <w:p w14:paraId="4D47624E" w14:textId="77777777" w:rsidR="00D345AB" w:rsidRDefault="00FF02B5" w:rsidP="00D345AB">
      <w:r w:rsidRPr="00FF02B5">
        <w:t xml:space="preserve">Dichos sistemas de recomendación </w:t>
      </w:r>
      <w:r w:rsidR="00047E32">
        <w:t xml:space="preserve">están motivados a su vez por el crecimiento exponencial que ha </w:t>
      </w:r>
      <w:r w:rsidR="00D7052B">
        <w:t>experimentado</w:t>
      </w:r>
      <w:r w:rsidR="00047E32">
        <w:t xml:space="preserve"> la web</w:t>
      </w:r>
      <w:r w:rsidR="00D7052B">
        <w:t xml:space="preserve"> en los últimos años</w:t>
      </w:r>
      <w:r w:rsidR="00923A2D">
        <w:t xml:space="preserve"> y</w:t>
      </w:r>
      <w:r w:rsidR="00047E32">
        <w:t xml:space="preserve"> con la aparición de </w:t>
      </w:r>
      <w:r w:rsidR="00923A2D">
        <w:t>gran contenido digital</w:t>
      </w:r>
      <w:r w:rsidR="00795B0B">
        <w:t xml:space="preserve"> y se </w:t>
      </w:r>
      <w:r w:rsidRPr="00FF02B5">
        <w:t>caracterizan por observar la actividad de los usuarios y aprovecharla para predecir cuáles son los intereses de éstos, según los cuales se presentarán unos productos u otros, de una forma individual y personalizada.</w:t>
      </w:r>
    </w:p>
    <w:p w14:paraId="46932214" w14:textId="77777777" w:rsidR="00D345AB" w:rsidRPr="00FF02B5" w:rsidRDefault="00D345AB" w:rsidP="00D345AB"/>
    <w:p w14:paraId="158F27A5" w14:textId="77777777" w:rsidR="00AE5D89" w:rsidRDefault="00FF02B5" w:rsidP="00AE5D89">
      <w:pPr>
        <w:ind w:firstLine="284"/>
      </w:pPr>
      <w:r w:rsidRPr="00FF02B5">
        <w:t>En e</w:t>
      </w:r>
      <w:r w:rsidR="00D345AB">
        <w:t>ste</w:t>
      </w:r>
      <w:r w:rsidRPr="00FF02B5">
        <w:t xml:space="preserve"> TFG se explorará un tipo de algoritmo de </w:t>
      </w:r>
      <w:r w:rsidR="007D4D56">
        <w:t xml:space="preserve">recomendación muy habitual: </w:t>
      </w:r>
      <w:r w:rsidR="00BC0BC8">
        <w:t xml:space="preserve">aquellos basados en </w:t>
      </w:r>
      <w:r w:rsidRPr="00FF02B5">
        <w:t>vecinos cercanos</w:t>
      </w:r>
      <w:r w:rsidR="00431ADE">
        <w:t xml:space="preserve"> (KNN)</w:t>
      </w:r>
      <w:r w:rsidRPr="00FF02B5">
        <w:t>. Estos algoritmos se suelen utilizar para hacer recomendaciones basadas en similitudes entre usuarios o entre objetos, siendo de esta forma un tipo de filtrado colaborativo; sin embargo, si la similitud tiene en cuenta atributos de los usuarios o de los objetos, también se podría utilizar para algoritmos basados en contenido. Este potencial permite, en principio, que se puedan utilizar en multitud de dominios, teniendo la ventaja adicional de que su salida es fácil de interpretar y analizar.</w:t>
      </w:r>
    </w:p>
    <w:p w14:paraId="2FF09845" w14:textId="77777777" w:rsidR="00AE5D89" w:rsidRDefault="00AE5D89" w:rsidP="00AE5D89">
      <w:pPr>
        <w:ind w:firstLine="284"/>
      </w:pPr>
    </w:p>
    <w:p w14:paraId="3C0E52CD" w14:textId="77777777" w:rsidR="00671786" w:rsidDel="00BC0BC8" w:rsidRDefault="00FF02B5">
      <w:pPr>
        <w:ind w:firstLine="284"/>
        <w:rPr>
          <w:del w:id="1" w:author="Alejandro Bellogín" w:date="2017-01-16T14:53:00Z"/>
        </w:rPr>
      </w:pPr>
      <w:r w:rsidRPr="00FF02B5">
        <w:t xml:space="preserve">En este trabajo se plantea diseñar e implementar un </w:t>
      </w:r>
      <w:proofErr w:type="spellStart"/>
      <w:r w:rsidRPr="00D345AB">
        <w:rPr>
          <w:u w:val="single"/>
        </w:rPr>
        <w:t>framework</w:t>
      </w:r>
      <w:proofErr w:type="spellEnd"/>
      <w:r w:rsidRPr="00FF02B5">
        <w:t xml:space="preserve"> orientado a generar y evaluar recomendaciones basadas en este tipo de </w:t>
      </w:r>
      <w:r w:rsidR="00AE0AD5" w:rsidRPr="00FF02B5">
        <w:t>algoritmos,</w:t>
      </w:r>
      <w:r w:rsidR="00AE0AD5">
        <w:t xml:space="preserve"> así como el estudio sobre los distintos par</w:t>
      </w:r>
      <w:r w:rsidR="00716E91">
        <w:t>ámetros a configurar</w:t>
      </w:r>
      <w:r w:rsidR="00AE0AD5">
        <w:t xml:space="preserve"> para discernir cuál es la combinación que aporta mejores resultados.</w:t>
      </w:r>
      <w:ins w:id="2" w:author="Alejandro Bellogín" w:date="2017-01-16T14:53:00Z">
        <w:r w:rsidR="00BC0BC8">
          <w:t xml:space="preserve"> </w:t>
        </w:r>
      </w:ins>
    </w:p>
    <w:p w14:paraId="0C8B641C" w14:textId="77777777" w:rsidR="0084289B" w:rsidRDefault="00AE0AD5" w:rsidP="000B1BAB">
      <w:pPr>
        <w:ind w:firstLine="284"/>
      </w:pPr>
      <w:r>
        <w:t>P</w:t>
      </w:r>
      <w:r w:rsidR="00FF02B5" w:rsidRPr="00FF02B5">
        <w:t>or ello l</w:t>
      </w:r>
      <w:r w:rsidR="00A06E7A">
        <w:t xml:space="preserve">os objetivos principales serán </w:t>
      </w:r>
      <w:r w:rsidR="00FF02B5" w:rsidRPr="00FF02B5">
        <w:t xml:space="preserve">obtener implementaciones </w:t>
      </w:r>
      <w:r w:rsidR="00D345AB" w:rsidRPr="00FF02B5">
        <w:t>generales,</w:t>
      </w:r>
      <w:r w:rsidR="00FF02B5" w:rsidRPr="00FF02B5">
        <w:t xml:space="preserve"> así como que se ejecuten de la forma más eficiente posible.</w:t>
      </w:r>
    </w:p>
    <w:p w14:paraId="5A8C2D48" w14:textId="77777777" w:rsidR="00716E91" w:rsidRDefault="00716E91" w:rsidP="00716E91"/>
    <w:p w14:paraId="4EB21C51" w14:textId="77777777" w:rsidR="0084289B" w:rsidRPr="001A22DB" w:rsidRDefault="00BA141F" w:rsidP="00AD78A7">
      <w:pPr>
        <w:spacing w:before="120"/>
        <w:rPr>
          <w:rFonts w:ascii="Arial" w:hAnsi="Arial" w:cs="Arial"/>
          <w:b/>
          <w:iCs/>
          <w:sz w:val="40"/>
          <w:szCs w:val="40"/>
          <w:lang w:val="en-GB"/>
        </w:rPr>
      </w:pPr>
      <w:r w:rsidRPr="001A22DB">
        <w:rPr>
          <w:rFonts w:ascii="Arial" w:hAnsi="Arial" w:cs="Arial"/>
          <w:b/>
          <w:iCs/>
          <w:sz w:val="40"/>
          <w:szCs w:val="40"/>
          <w:lang w:val="en-GB"/>
        </w:rPr>
        <w:t>Abstract</w:t>
      </w:r>
      <w:r w:rsidR="0084289B" w:rsidRPr="001A22DB">
        <w:rPr>
          <w:rFonts w:ascii="Arial" w:hAnsi="Arial" w:cs="Arial"/>
          <w:b/>
          <w:iCs/>
          <w:sz w:val="40"/>
          <w:szCs w:val="40"/>
          <w:lang w:val="en-GB"/>
        </w:rPr>
        <w:t xml:space="preserve"> (</w:t>
      </w:r>
      <w:r w:rsidRPr="001A22DB">
        <w:rPr>
          <w:rFonts w:ascii="Arial" w:hAnsi="Arial" w:cs="Arial"/>
          <w:b/>
          <w:iCs/>
          <w:sz w:val="40"/>
          <w:szCs w:val="40"/>
          <w:lang w:val="en-GB"/>
        </w:rPr>
        <w:t>English</w:t>
      </w:r>
      <w:r w:rsidR="0084289B" w:rsidRPr="001A22DB">
        <w:rPr>
          <w:rFonts w:ascii="Arial" w:hAnsi="Arial" w:cs="Arial"/>
          <w:b/>
          <w:iCs/>
          <w:sz w:val="40"/>
          <w:szCs w:val="40"/>
          <w:lang w:val="en-GB"/>
        </w:rPr>
        <w:t>)</w:t>
      </w:r>
    </w:p>
    <w:p w14:paraId="21F51E41" w14:textId="77777777" w:rsidR="00D40CD6" w:rsidRPr="001A22DB" w:rsidRDefault="00D40CD6" w:rsidP="00AD78A7">
      <w:pPr>
        <w:spacing w:before="120"/>
        <w:rPr>
          <w:lang w:val="en-GB"/>
        </w:rPr>
      </w:pPr>
    </w:p>
    <w:p w14:paraId="53965A63" w14:textId="77777777" w:rsidR="00671786" w:rsidRDefault="00D345AB">
      <w:pPr>
        <w:rPr>
          <w:lang w:val="en-GB"/>
        </w:rPr>
      </w:pPr>
      <w:r w:rsidRPr="001A22DB">
        <w:rPr>
          <w:lang w:val="en-GB"/>
        </w:rPr>
        <w:t>Recommender systems</w:t>
      </w:r>
      <w:r w:rsidR="00D7052B">
        <w:rPr>
          <w:lang w:val="en-GB"/>
        </w:rPr>
        <w:t xml:space="preserve"> </w:t>
      </w:r>
      <w:r w:rsidRPr="001A22DB">
        <w:rPr>
          <w:lang w:val="en-GB"/>
        </w:rPr>
        <w:t>have become a key element in the internet</w:t>
      </w:r>
      <w:r w:rsidR="00150A74" w:rsidRPr="001A22DB">
        <w:rPr>
          <w:lang w:val="en-GB"/>
        </w:rPr>
        <w:t xml:space="preserve"> in different aspects such as scientific articles browsing (</w:t>
      </w:r>
      <w:proofErr w:type="spellStart"/>
      <w:r w:rsidR="00150A74" w:rsidRPr="001A22DB">
        <w:rPr>
          <w:lang w:val="en-GB"/>
        </w:rPr>
        <w:t>Mendeley</w:t>
      </w:r>
      <w:proofErr w:type="spellEnd"/>
      <w:r w:rsidR="00150A74" w:rsidRPr="001A22DB">
        <w:rPr>
          <w:lang w:val="en-GB"/>
        </w:rPr>
        <w:t>), music (Spotify, Last.fm), movies (Netflix, IMDB)</w:t>
      </w:r>
      <w:r w:rsidR="00D7052B">
        <w:rPr>
          <w:lang w:val="en-GB"/>
        </w:rPr>
        <w:t xml:space="preserve">, </w:t>
      </w:r>
      <w:r w:rsidR="00150A74" w:rsidRPr="001A22DB">
        <w:rPr>
          <w:lang w:val="en-GB"/>
        </w:rPr>
        <w:t>people (</w:t>
      </w:r>
      <w:r w:rsidR="00150A74" w:rsidRPr="00FF02B5">
        <w:rPr>
          <w:lang w:val="en-GB"/>
        </w:rPr>
        <w:t>LinkedIn, Facebook</w:t>
      </w:r>
      <w:r w:rsidR="00150A74" w:rsidRPr="001A22DB">
        <w:rPr>
          <w:lang w:val="en-GB"/>
        </w:rPr>
        <w:t>, Twitter)</w:t>
      </w:r>
      <w:r w:rsidR="00D7052B">
        <w:rPr>
          <w:lang w:val="en-GB"/>
        </w:rPr>
        <w:t>, even online selling platforms (Amazon)</w:t>
      </w:r>
      <w:r w:rsidR="00150A74" w:rsidRPr="001A22DB">
        <w:rPr>
          <w:lang w:val="en-GB"/>
        </w:rPr>
        <w:t xml:space="preserve">. </w:t>
      </w:r>
      <w:r w:rsidR="00BC0BC8">
        <w:rPr>
          <w:lang w:val="en-GB"/>
        </w:rPr>
        <w:t>Such</w:t>
      </w:r>
      <w:r w:rsidR="00BC0BC8" w:rsidRPr="001A22DB">
        <w:rPr>
          <w:lang w:val="en-GB"/>
        </w:rPr>
        <w:t xml:space="preserve"> </w:t>
      </w:r>
      <w:r w:rsidR="00150A74" w:rsidRPr="001A22DB">
        <w:rPr>
          <w:lang w:val="en-GB"/>
        </w:rPr>
        <w:t xml:space="preserve">recommender systems </w:t>
      </w:r>
      <w:r w:rsidR="00D7052B">
        <w:rPr>
          <w:lang w:val="en-GB"/>
        </w:rPr>
        <w:t xml:space="preserve">are also motivated by the exponential growth experimented by the web in the past years and with the appearance of </w:t>
      </w:r>
      <w:r w:rsidR="00BC0BC8">
        <w:rPr>
          <w:lang w:val="en-GB"/>
        </w:rPr>
        <w:t xml:space="preserve">a </w:t>
      </w:r>
      <w:r w:rsidR="00C906D3">
        <w:rPr>
          <w:lang w:val="en-GB"/>
        </w:rPr>
        <w:t>substantial</w:t>
      </w:r>
      <w:r w:rsidR="00D7052B">
        <w:rPr>
          <w:lang w:val="en-GB"/>
        </w:rPr>
        <w:t xml:space="preserve"> quantity of digital content</w:t>
      </w:r>
      <w:r w:rsidR="006D3E1F">
        <w:rPr>
          <w:lang w:val="en-GB"/>
        </w:rPr>
        <w:t xml:space="preserve">; </w:t>
      </w:r>
      <w:r w:rsidR="00160357">
        <w:rPr>
          <w:lang w:val="en-GB"/>
        </w:rPr>
        <w:t>t</w:t>
      </w:r>
      <w:r w:rsidR="00E17C4F">
        <w:rPr>
          <w:lang w:val="en-GB"/>
        </w:rPr>
        <w:t xml:space="preserve">hey </w:t>
      </w:r>
      <w:r w:rsidR="00150A74" w:rsidRPr="001A22DB">
        <w:rPr>
          <w:lang w:val="en-GB"/>
        </w:rPr>
        <w:t>are characterised by</w:t>
      </w:r>
      <w:r w:rsidR="001A22DB">
        <w:rPr>
          <w:lang w:val="en-GB"/>
        </w:rPr>
        <w:t xml:space="preserve"> taking advantage of</w:t>
      </w:r>
      <w:r w:rsidR="00150A74" w:rsidRPr="001A22DB">
        <w:rPr>
          <w:lang w:val="en-GB"/>
        </w:rPr>
        <w:t xml:space="preserve"> observing </w:t>
      </w:r>
      <w:r w:rsidR="001722C3" w:rsidRPr="001A22DB">
        <w:rPr>
          <w:lang w:val="en-GB"/>
        </w:rPr>
        <w:t>user</w:t>
      </w:r>
      <w:r w:rsidR="006D3E1F">
        <w:rPr>
          <w:lang w:val="en-GB"/>
        </w:rPr>
        <w:t>’</w:t>
      </w:r>
      <w:r w:rsidR="001722C3" w:rsidRPr="001A22DB">
        <w:rPr>
          <w:lang w:val="en-GB"/>
        </w:rPr>
        <w:t>s</w:t>
      </w:r>
      <w:r w:rsidR="00150A74" w:rsidRPr="001A22DB">
        <w:rPr>
          <w:lang w:val="en-GB"/>
        </w:rPr>
        <w:t xml:space="preserve"> </w:t>
      </w:r>
      <w:r w:rsidR="001722C3" w:rsidRPr="001A22DB">
        <w:rPr>
          <w:lang w:val="en-GB"/>
        </w:rPr>
        <w:t>activity</w:t>
      </w:r>
      <w:r w:rsidR="00150A74" w:rsidRPr="001A22DB">
        <w:rPr>
          <w:lang w:val="en-GB"/>
        </w:rPr>
        <w:t xml:space="preserve"> </w:t>
      </w:r>
      <w:r w:rsidR="001A22DB">
        <w:rPr>
          <w:lang w:val="en-GB"/>
        </w:rPr>
        <w:t>to predict their interests.</w:t>
      </w:r>
      <w:r w:rsidR="0044071B">
        <w:rPr>
          <w:lang w:val="en-GB"/>
        </w:rPr>
        <w:t xml:space="preserve"> </w:t>
      </w:r>
      <w:r w:rsidR="006D3E1F">
        <w:rPr>
          <w:lang w:val="en-GB"/>
        </w:rPr>
        <w:t xml:space="preserve">The expected preferred products </w:t>
      </w:r>
      <w:r w:rsidR="0044071B">
        <w:rPr>
          <w:lang w:val="en-GB"/>
        </w:rPr>
        <w:t>will be presented differently each time in an individual and personalised way.</w:t>
      </w:r>
    </w:p>
    <w:p w14:paraId="4A165956" w14:textId="77777777" w:rsidR="00117ED1" w:rsidRDefault="00117ED1" w:rsidP="007D4D56">
      <w:pPr>
        <w:rPr>
          <w:lang w:val="en-GB"/>
        </w:rPr>
      </w:pPr>
    </w:p>
    <w:p w14:paraId="566E1C1F" w14:textId="77777777" w:rsidR="00D345AB" w:rsidRDefault="0044071B" w:rsidP="00A47D70">
      <w:pPr>
        <w:ind w:firstLine="284"/>
        <w:rPr>
          <w:lang w:val="en-GB"/>
        </w:rPr>
      </w:pPr>
      <w:r>
        <w:rPr>
          <w:lang w:val="en-GB"/>
        </w:rPr>
        <w:t>In this bachelor</w:t>
      </w:r>
      <w:r w:rsidR="00303EB8">
        <w:rPr>
          <w:lang w:val="en-GB"/>
        </w:rPr>
        <w:t xml:space="preserve"> thesis</w:t>
      </w:r>
      <w:r>
        <w:rPr>
          <w:lang w:val="en-GB"/>
        </w:rPr>
        <w:t>, it will be explored a very common kind of recommendation algorithm: k-nearest neighbours (</w:t>
      </w:r>
      <w:r w:rsidR="00E407B6">
        <w:rPr>
          <w:lang w:val="en-GB"/>
        </w:rPr>
        <w:t>KNN</w:t>
      </w:r>
      <w:r>
        <w:rPr>
          <w:lang w:val="en-GB"/>
        </w:rPr>
        <w:t xml:space="preserve">). These algorithms are </w:t>
      </w:r>
      <w:r w:rsidR="006D3E1F">
        <w:rPr>
          <w:lang w:val="en-GB"/>
        </w:rPr>
        <w:t xml:space="preserve">typically </w:t>
      </w:r>
      <w:r>
        <w:rPr>
          <w:lang w:val="en-GB"/>
        </w:rPr>
        <w:t xml:space="preserve">used to make recommendations based on similarities between users or items, being that way a kind of collaborative filtering; however, if the similarity </w:t>
      </w:r>
      <w:r w:rsidR="00DE3B4C">
        <w:rPr>
          <w:lang w:val="en-GB"/>
        </w:rPr>
        <w:t>considers user</w:t>
      </w:r>
      <w:r w:rsidR="006D3E1F">
        <w:rPr>
          <w:lang w:val="en-GB"/>
        </w:rPr>
        <w:t>’</w:t>
      </w:r>
      <w:r w:rsidR="00DE3B4C">
        <w:rPr>
          <w:lang w:val="en-GB"/>
        </w:rPr>
        <w:t>s or item</w:t>
      </w:r>
      <w:r w:rsidR="006D3E1F">
        <w:rPr>
          <w:lang w:val="en-GB"/>
        </w:rPr>
        <w:t>’</w:t>
      </w:r>
      <w:r w:rsidR="00DE3B4C">
        <w:rPr>
          <w:lang w:val="en-GB"/>
        </w:rPr>
        <w:t xml:space="preserve">s attributes, it also will be possible to use it for content-based algorithms. This potential allows to use them in many domains, having the advantage </w:t>
      </w:r>
      <w:r w:rsidR="00117ED1">
        <w:rPr>
          <w:lang w:val="en-GB"/>
        </w:rPr>
        <w:t xml:space="preserve">of </w:t>
      </w:r>
      <w:r w:rsidR="006D3E1F">
        <w:rPr>
          <w:lang w:val="en-GB"/>
        </w:rPr>
        <w:t xml:space="preserve">producing an </w:t>
      </w:r>
      <w:r w:rsidR="00DE3B4C">
        <w:rPr>
          <w:lang w:val="en-GB"/>
        </w:rPr>
        <w:t xml:space="preserve">easily interpretable and </w:t>
      </w:r>
      <w:r w:rsidR="00117ED1">
        <w:rPr>
          <w:lang w:val="en-GB"/>
        </w:rPr>
        <w:t>analysable</w:t>
      </w:r>
      <w:r w:rsidR="00DE3B4C">
        <w:rPr>
          <w:lang w:val="en-GB"/>
        </w:rPr>
        <w:t xml:space="preserve"> output.</w:t>
      </w:r>
    </w:p>
    <w:p w14:paraId="5939AFF8" w14:textId="77777777" w:rsidR="00117ED1" w:rsidRDefault="00117ED1" w:rsidP="007D4D56">
      <w:pPr>
        <w:rPr>
          <w:lang w:val="en-GB"/>
        </w:rPr>
      </w:pPr>
    </w:p>
    <w:p w14:paraId="1520ADB7" w14:textId="77777777" w:rsidR="00716E91" w:rsidRDefault="00C21D3E" w:rsidP="007D4D56">
      <w:pPr>
        <w:rPr>
          <w:lang w:val="en-GB"/>
        </w:rPr>
      </w:pPr>
      <w:r>
        <w:rPr>
          <w:lang w:val="en-GB"/>
        </w:rPr>
        <w:lastRenderedPageBreak/>
        <w:t>This work contemp</w:t>
      </w:r>
      <w:r w:rsidR="00716E91">
        <w:rPr>
          <w:lang w:val="en-GB"/>
        </w:rPr>
        <w:t>lates design</w:t>
      </w:r>
      <w:r w:rsidR="006D3E1F">
        <w:rPr>
          <w:lang w:val="en-GB"/>
        </w:rPr>
        <w:t>ing</w:t>
      </w:r>
      <w:r w:rsidR="00716E91">
        <w:rPr>
          <w:lang w:val="en-GB"/>
        </w:rPr>
        <w:t xml:space="preserve"> and implement</w:t>
      </w:r>
      <w:r w:rsidR="006D3E1F">
        <w:rPr>
          <w:lang w:val="en-GB"/>
        </w:rPr>
        <w:t>ing</w:t>
      </w:r>
      <w:r w:rsidR="00716E91">
        <w:rPr>
          <w:lang w:val="en-GB"/>
        </w:rPr>
        <w:t xml:space="preserve"> </w:t>
      </w:r>
      <w:r w:rsidR="006D3E1F">
        <w:rPr>
          <w:lang w:val="en-GB"/>
        </w:rPr>
        <w:t xml:space="preserve">a </w:t>
      </w:r>
      <w:r>
        <w:rPr>
          <w:lang w:val="en-GB"/>
        </w:rPr>
        <w:t>framework oriented to generate and evaluate recommendations bas</w:t>
      </w:r>
      <w:r w:rsidR="00716E91">
        <w:rPr>
          <w:lang w:val="en-GB"/>
        </w:rPr>
        <w:t xml:space="preserve">ed on </w:t>
      </w:r>
      <w:r w:rsidR="00431ADE">
        <w:rPr>
          <w:lang w:val="en-GB"/>
        </w:rPr>
        <w:t xml:space="preserve">this </w:t>
      </w:r>
      <w:r w:rsidR="00716E91">
        <w:rPr>
          <w:lang w:val="en-GB"/>
        </w:rPr>
        <w:t>kind of algorithms, as well as the study of the different parameter configurations to distinguish which is the most beneficial combination.</w:t>
      </w:r>
    </w:p>
    <w:p w14:paraId="21B4F92F" w14:textId="77777777" w:rsidR="0044071B" w:rsidRDefault="00716E91" w:rsidP="007D4D56">
      <w:pPr>
        <w:rPr>
          <w:lang w:val="en-GB"/>
        </w:rPr>
      </w:pPr>
      <w:r>
        <w:rPr>
          <w:lang w:val="en-GB"/>
        </w:rPr>
        <w:t>Therefore,</w:t>
      </w:r>
      <w:r w:rsidR="00C21D3E">
        <w:rPr>
          <w:lang w:val="en-GB"/>
        </w:rPr>
        <w:t xml:space="preserve"> the principal objectives will be to obtain general implementations </w:t>
      </w:r>
      <w:r w:rsidR="00431ADE">
        <w:rPr>
          <w:lang w:val="en-GB"/>
        </w:rPr>
        <w:t xml:space="preserve">that </w:t>
      </w:r>
      <w:r w:rsidR="00C21D3E">
        <w:rPr>
          <w:lang w:val="en-GB"/>
        </w:rPr>
        <w:t>will be exe</w:t>
      </w:r>
      <w:r w:rsidR="00796A22">
        <w:rPr>
          <w:lang w:val="en-GB"/>
        </w:rPr>
        <w:t>cuted in</w:t>
      </w:r>
      <w:r w:rsidR="00C21D3E">
        <w:rPr>
          <w:lang w:val="en-GB"/>
        </w:rPr>
        <w:t xml:space="preserve"> the most efficient way. </w:t>
      </w:r>
    </w:p>
    <w:p w14:paraId="36C8404A" w14:textId="77777777" w:rsidR="00716E91" w:rsidRPr="007D4D56" w:rsidRDefault="00716E91" w:rsidP="007D4D56">
      <w:pPr>
        <w:rPr>
          <w:u w:val="single"/>
          <w:lang w:val="en-GB"/>
        </w:rPr>
      </w:pPr>
    </w:p>
    <w:p w14:paraId="3B5723E9" w14:textId="77777777" w:rsidR="0084289B" w:rsidRDefault="0084289B" w:rsidP="001A22DB">
      <w:pPr>
        <w:rPr>
          <w:rFonts w:ascii="Arial" w:hAnsi="Arial" w:cs="Arial"/>
          <w:b/>
          <w:iCs/>
          <w:sz w:val="40"/>
          <w:szCs w:val="40"/>
        </w:rPr>
      </w:pPr>
      <w:r>
        <w:rPr>
          <w:rFonts w:ascii="Arial" w:hAnsi="Arial" w:cs="Arial"/>
          <w:b/>
          <w:iCs/>
          <w:sz w:val="40"/>
          <w:szCs w:val="40"/>
        </w:rPr>
        <w:t>Palabras clave</w:t>
      </w:r>
      <w:r w:rsidR="00BA141F">
        <w:rPr>
          <w:rFonts w:ascii="Arial" w:hAnsi="Arial" w:cs="Arial"/>
          <w:b/>
          <w:iCs/>
          <w:sz w:val="40"/>
          <w:szCs w:val="40"/>
        </w:rPr>
        <w:t xml:space="preserve"> (castellano)</w:t>
      </w:r>
    </w:p>
    <w:p w14:paraId="190970FF" w14:textId="77777777" w:rsidR="001A22DB" w:rsidRDefault="001A22DB" w:rsidP="001A22DB"/>
    <w:p w14:paraId="1A40A7D4" w14:textId="77777777" w:rsidR="00AD78A7" w:rsidRDefault="007D4D56" w:rsidP="001A22DB">
      <w:r>
        <w:t xml:space="preserve">Sistema de recomendación, </w:t>
      </w:r>
      <w:r w:rsidR="00716E91">
        <w:t xml:space="preserve">algoritmo, </w:t>
      </w:r>
      <w:proofErr w:type="spellStart"/>
      <w:r w:rsidR="00716E91">
        <w:t>f</w:t>
      </w:r>
      <w:r w:rsidR="001A22DB">
        <w:t>ramework</w:t>
      </w:r>
      <w:proofErr w:type="spellEnd"/>
      <w:r w:rsidR="001A22DB">
        <w:t xml:space="preserve">, </w:t>
      </w:r>
      <w:r>
        <w:t>vecinos cercanos (</w:t>
      </w:r>
      <w:r w:rsidR="00945898">
        <w:t>KNN</w:t>
      </w:r>
      <w:r>
        <w:t xml:space="preserve">), filtrado colaborativo, </w:t>
      </w:r>
      <w:r w:rsidR="00EE62CC">
        <w:t>algoritmo basado en contenido.</w:t>
      </w:r>
    </w:p>
    <w:p w14:paraId="3D73248A" w14:textId="77777777" w:rsidR="00AD78A7" w:rsidRPr="0084289B" w:rsidRDefault="00AD78A7" w:rsidP="001A22DB">
      <w:pPr>
        <w:rPr>
          <w:rFonts w:ascii="Arial" w:hAnsi="Arial" w:cs="Arial"/>
          <w:b/>
          <w:iCs/>
          <w:sz w:val="40"/>
          <w:szCs w:val="40"/>
        </w:rPr>
      </w:pPr>
    </w:p>
    <w:p w14:paraId="054DA8A3" w14:textId="77777777" w:rsidR="00BA141F" w:rsidRPr="00AE0AD5" w:rsidRDefault="00BA141F" w:rsidP="001A22DB">
      <w:pPr>
        <w:rPr>
          <w:rFonts w:ascii="Arial" w:hAnsi="Arial" w:cs="Arial"/>
          <w:b/>
          <w:iCs/>
          <w:sz w:val="40"/>
          <w:szCs w:val="40"/>
          <w:lang w:val="en-GB"/>
        </w:rPr>
      </w:pPr>
      <w:r w:rsidRPr="00AE0AD5">
        <w:rPr>
          <w:rFonts w:ascii="Arial" w:hAnsi="Arial" w:cs="Arial"/>
          <w:b/>
          <w:iCs/>
          <w:sz w:val="40"/>
          <w:szCs w:val="40"/>
          <w:lang w:val="en-GB"/>
        </w:rPr>
        <w:t>Keywords (</w:t>
      </w:r>
      <w:proofErr w:type="spellStart"/>
      <w:r w:rsidRPr="00AE0AD5">
        <w:rPr>
          <w:rFonts w:ascii="Arial" w:hAnsi="Arial" w:cs="Arial"/>
          <w:b/>
          <w:iCs/>
          <w:sz w:val="40"/>
          <w:szCs w:val="40"/>
          <w:lang w:val="en-GB"/>
        </w:rPr>
        <w:t>inglés</w:t>
      </w:r>
      <w:proofErr w:type="spellEnd"/>
      <w:r w:rsidRPr="00AE0AD5">
        <w:rPr>
          <w:rFonts w:ascii="Arial" w:hAnsi="Arial" w:cs="Arial"/>
          <w:b/>
          <w:iCs/>
          <w:sz w:val="40"/>
          <w:szCs w:val="40"/>
          <w:lang w:val="en-GB"/>
        </w:rPr>
        <w:t>)</w:t>
      </w:r>
    </w:p>
    <w:p w14:paraId="0F4B3B47" w14:textId="77777777" w:rsidR="001A22DB" w:rsidRPr="00AE0AD5" w:rsidRDefault="001A22DB" w:rsidP="001A22DB">
      <w:pPr>
        <w:rPr>
          <w:lang w:val="en-GB"/>
        </w:rPr>
      </w:pPr>
    </w:p>
    <w:p w14:paraId="542DBFE6" w14:textId="77777777" w:rsidR="0084289B" w:rsidRPr="007D4D56" w:rsidRDefault="00716E91" w:rsidP="001A22DB">
      <w:pPr>
        <w:rPr>
          <w:lang w:val="en-GB"/>
        </w:rPr>
      </w:pPr>
      <w:r>
        <w:rPr>
          <w:lang w:val="en-GB"/>
        </w:rPr>
        <w:t>Recommender system, algorithm, f</w:t>
      </w:r>
      <w:r w:rsidR="001A22DB" w:rsidRPr="007D4D56">
        <w:rPr>
          <w:lang w:val="en-GB"/>
        </w:rPr>
        <w:t>ramework</w:t>
      </w:r>
      <w:r w:rsidR="0044071B" w:rsidRPr="007D4D56">
        <w:rPr>
          <w:lang w:val="en-GB"/>
        </w:rPr>
        <w:t xml:space="preserve">, </w:t>
      </w:r>
      <w:r w:rsidR="007D4D56" w:rsidRPr="007D4D56">
        <w:rPr>
          <w:lang w:val="en-GB"/>
        </w:rPr>
        <w:t>nearest neighbours (</w:t>
      </w:r>
      <w:r w:rsidR="00945898">
        <w:rPr>
          <w:lang w:val="en-GB"/>
        </w:rPr>
        <w:t>KNN</w:t>
      </w:r>
      <w:r w:rsidR="007D4D56" w:rsidRPr="007D4D56">
        <w:rPr>
          <w:lang w:val="en-GB"/>
        </w:rPr>
        <w:t xml:space="preserve">), </w:t>
      </w:r>
      <w:r w:rsidR="007D4D56">
        <w:rPr>
          <w:lang w:val="en-GB"/>
        </w:rPr>
        <w:t>collaborative filtering, content-based</w:t>
      </w:r>
      <w:r w:rsidR="00EE62CC">
        <w:rPr>
          <w:lang w:val="en-GB"/>
        </w:rPr>
        <w:t>.</w:t>
      </w:r>
    </w:p>
    <w:p w14:paraId="7A27C1BA" w14:textId="77777777" w:rsidR="003F4301" w:rsidRDefault="00416A47" w:rsidP="003F4301">
      <w:pPr>
        <w:rPr>
          <w:b/>
          <w:i/>
          <w:iCs/>
          <w:sz w:val="32"/>
          <w:szCs w:val="32"/>
        </w:rPr>
      </w:pPr>
      <w:r w:rsidRPr="0064670F">
        <w:rPr>
          <w:b/>
          <w:sz w:val="28"/>
          <w:lang w:val="es-ES_tradnl"/>
          <w:rPrChange w:id="3" w:author="Alejandro Gil Hernán" w:date="2017-01-16T22:13:00Z">
            <w:rPr>
              <w:b/>
              <w:sz w:val="28"/>
              <w:lang w:val="es-ES_tradnl"/>
            </w:rPr>
          </w:rPrChange>
        </w:rPr>
        <w:br w:type="page"/>
      </w:r>
      <w:r w:rsidRPr="0064670F">
        <w:rPr>
          <w:b/>
          <w:sz w:val="28"/>
          <w:lang w:val="es-ES_tradnl"/>
          <w:rPrChange w:id="4" w:author="Alejandro Gil Hernán" w:date="2017-01-16T22:13:00Z">
            <w:rPr>
              <w:b/>
              <w:sz w:val="28"/>
              <w:lang w:val="es-ES_tradnl"/>
            </w:rPr>
          </w:rPrChange>
        </w:rPr>
        <w:lastRenderedPageBreak/>
        <w:br w:type="page"/>
      </w:r>
      <w:r w:rsidRPr="0064670F">
        <w:rPr>
          <w:b/>
          <w:sz w:val="28"/>
          <w:lang w:val="es-ES_tradnl"/>
          <w:rPrChange w:id="5" w:author="Alejandro Gil Hernán" w:date="2017-01-16T22:13:00Z">
            <w:rPr>
              <w:b/>
              <w:sz w:val="28"/>
              <w:lang w:val="es-ES_tradnl"/>
            </w:rPr>
          </w:rPrChange>
        </w:rPr>
        <w:lastRenderedPageBreak/>
        <w:t xml:space="preserve"> </w:t>
      </w:r>
      <w:r w:rsidR="00810C92">
        <w:rPr>
          <w:b/>
          <w:i/>
          <w:iCs/>
          <w:sz w:val="32"/>
          <w:szCs w:val="32"/>
        </w:rPr>
        <w:t>Agradecimientos</w:t>
      </w:r>
    </w:p>
    <w:p w14:paraId="62400157" w14:textId="77777777" w:rsidR="003F4301" w:rsidRDefault="003F4301" w:rsidP="003F4301">
      <w:pPr>
        <w:rPr>
          <w:b/>
          <w:i/>
          <w:iCs/>
          <w:sz w:val="32"/>
          <w:szCs w:val="32"/>
        </w:rPr>
      </w:pPr>
    </w:p>
    <w:p w14:paraId="4C8061B6" w14:textId="77777777" w:rsidR="003F4301" w:rsidRPr="003F4301" w:rsidRDefault="003F4301" w:rsidP="006238B4">
      <w:pPr>
        <w:rPr>
          <w:i/>
        </w:rPr>
      </w:pPr>
      <w:r w:rsidRPr="003F4301">
        <w:rPr>
          <w:i/>
        </w:rPr>
        <w:t xml:space="preserve">Quiero agradecer en primer lugar a mi familia, </w:t>
      </w:r>
      <w:r>
        <w:rPr>
          <w:i/>
        </w:rPr>
        <w:t xml:space="preserve">sobre todo a mis padres y </w:t>
      </w:r>
      <w:r w:rsidRPr="003F4301">
        <w:rPr>
          <w:i/>
        </w:rPr>
        <w:t>abuelos.</w:t>
      </w:r>
    </w:p>
    <w:p w14:paraId="74316DAA" w14:textId="77777777" w:rsidR="003F4301" w:rsidRDefault="006238B4" w:rsidP="006238B4">
      <w:pPr>
        <w:rPr>
          <w:i/>
        </w:rPr>
      </w:pPr>
      <w:r>
        <w:rPr>
          <w:i/>
        </w:rPr>
        <w:t>A m</w:t>
      </w:r>
      <w:r w:rsidR="003F4301" w:rsidRPr="003F4301">
        <w:rPr>
          <w:i/>
        </w:rPr>
        <w:t>i madre por criarme y hacer de mí la persona que soy</w:t>
      </w:r>
      <w:r w:rsidR="003F4301">
        <w:rPr>
          <w:i/>
        </w:rPr>
        <w:t>.</w:t>
      </w:r>
    </w:p>
    <w:p w14:paraId="2748F7D7" w14:textId="77777777" w:rsidR="003F4301" w:rsidRDefault="006238B4" w:rsidP="006238B4">
      <w:pPr>
        <w:rPr>
          <w:i/>
        </w:rPr>
      </w:pPr>
      <w:r>
        <w:rPr>
          <w:i/>
        </w:rPr>
        <w:t>A m</w:t>
      </w:r>
      <w:r w:rsidR="003F4301">
        <w:rPr>
          <w:i/>
        </w:rPr>
        <w:t>i padre por sus consejos.</w:t>
      </w:r>
    </w:p>
    <w:p w14:paraId="3558A7EE" w14:textId="77777777" w:rsidR="003F4301" w:rsidRPr="003F4301" w:rsidRDefault="006238B4" w:rsidP="006238B4">
      <w:pPr>
        <w:rPr>
          <w:i/>
        </w:rPr>
      </w:pPr>
      <w:r>
        <w:rPr>
          <w:i/>
        </w:rPr>
        <w:t>A m</w:t>
      </w:r>
      <w:r w:rsidR="003F4301">
        <w:rPr>
          <w:i/>
        </w:rPr>
        <w:t>is abuelos por tratarme como a un hijo.</w:t>
      </w:r>
    </w:p>
    <w:p w14:paraId="252F317A" w14:textId="77777777" w:rsidR="003F4301" w:rsidRDefault="003F4301" w:rsidP="006238B4">
      <w:pPr>
        <w:rPr>
          <w:i/>
        </w:rPr>
      </w:pPr>
    </w:p>
    <w:p w14:paraId="1E89CAE5" w14:textId="77777777" w:rsidR="003F4301" w:rsidRDefault="003F4301" w:rsidP="006238B4">
      <w:pPr>
        <w:rPr>
          <w:i/>
        </w:rPr>
      </w:pPr>
      <w:r>
        <w:rPr>
          <w:i/>
        </w:rPr>
        <w:t>A mi tutor Alejandro por guiarme en este trabajo y asignaturas de la carrera</w:t>
      </w:r>
      <w:r w:rsidR="006238B4">
        <w:rPr>
          <w:i/>
        </w:rPr>
        <w:t>, por ser un profesor ejemplar con una dedicación como jamás he visto en el mundo docente.</w:t>
      </w:r>
    </w:p>
    <w:p w14:paraId="27398829" w14:textId="77777777" w:rsidR="006238B4" w:rsidRDefault="006238B4" w:rsidP="006238B4">
      <w:pPr>
        <w:rPr>
          <w:i/>
        </w:rPr>
      </w:pPr>
    </w:p>
    <w:p w14:paraId="652965FB" w14:textId="77777777" w:rsidR="006238B4" w:rsidRPr="006238B4" w:rsidRDefault="006238B4" w:rsidP="006238B4">
      <w:r>
        <w:rPr>
          <w:i/>
        </w:rPr>
        <w:t>Muchas gracias a mis amigos que son como hermanos y a Paula por estar siempre apoyándome</w:t>
      </w:r>
      <w:r w:rsidR="00CF5F3F">
        <w:rPr>
          <w:i/>
        </w:rPr>
        <w:t>.</w:t>
      </w:r>
    </w:p>
    <w:p w14:paraId="003A4D44" w14:textId="77777777" w:rsidR="00B20465" w:rsidRDefault="00B20465" w:rsidP="006238B4">
      <w:pPr>
        <w:rPr>
          <w:b/>
        </w:rPr>
      </w:pPr>
    </w:p>
    <w:p w14:paraId="57B2DF93" w14:textId="77777777" w:rsidR="006238B4" w:rsidRPr="006238B4" w:rsidRDefault="006238B4" w:rsidP="006238B4">
      <w:pPr>
        <w:rPr>
          <w:i/>
        </w:rPr>
      </w:pPr>
      <w:r w:rsidRPr="006238B4">
        <w:rPr>
          <w:i/>
        </w:rPr>
        <w:t>Por último, dar las gracias a la Escuela Politécnica Superior por hacerme conocer a compañeros incre</w:t>
      </w:r>
      <w:r>
        <w:rPr>
          <w:i/>
        </w:rPr>
        <w:t>íbles y formarme</w:t>
      </w:r>
      <w:r w:rsidR="00D3754E">
        <w:rPr>
          <w:i/>
        </w:rPr>
        <w:t xml:space="preserve"> como profesional y como persona</w:t>
      </w:r>
      <w:r>
        <w:rPr>
          <w:i/>
        </w:rPr>
        <w:t>.</w:t>
      </w:r>
      <w:r w:rsidRPr="006238B4">
        <w:rPr>
          <w:i/>
        </w:rPr>
        <w:t xml:space="preserve"> </w:t>
      </w:r>
    </w:p>
    <w:p w14:paraId="0437FB40" w14:textId="77777777" w:rsidR="00B20465" w:rsidRDefault="00B20465" w:rsidP="003F4301">
      <w:pPr>
        <w:rPr>
          <w:i/>
        </w:rPr>
      </w:pPr>
    </w:p>
    <w:p w14:paraId="72AE76E0" w14:textId="77777777" w:rsidR="00723BE9" w:rsidRPr="00723BE9" w:rsidRDefault="00723BE9" w:rsidP="00723BE9">
      <w:pPr>
        <w:jc w:val="right"/>
        <w:rPr>
          <w:b/>
        </w:rPr>
      </w:pPr>
      <w:r w:rsidRPr="00723BE9">
        <w:rPr>
          <w:b/>
        </w:rPr>
        <w:t>Alejandro Gil Hernán</w:t>
      </w:r>
    </w:p>
    <w:p w14:paraId="2A136B28" w14:textId="77777777" w:rsidR="00A00BC2" w:rsidRDefault="00A00BC2" w:rsidP="00C57CF1">
      <w:pPr>
        <w:rPr>
          <w:b/>
        </w:rPr>
      </w:pPr>
    </w:p>
    <w:p w14:paraId="4602BA11" w14:textId="77777777" w:rsidR="00345D0F" w:rsidRPr="00E513E8" w:rsidRDefault="00345D0F" w:rsidP="00C57CF1">
      <w:pPr>
        <w:rPr>
          <w:b/>
        </w:rPr>
        <w:sectPr w:rsidR="00345D0F" w:rsidRPr="00E513E8" w:rsidSect="00491726">
          <w:type w:val="oddPage"/>
          <w:pgSz w:w="11906" w:h="16838" w:code="9"/>
          <w:pgMar w:top="1418" w:right="1418" w:bottom="1418" w:left="1701" w:header="708" w:footer="708" w:gutter="0"/>
          <w:cols w:space="708"/>
          <w:titlePg/>
          <w:docGrid w:linePitch="360"/>
        </w:sectPr>
      </w:pPr>
    </w:p>
    <w:p w14:paraId="71A90486" w14:textId="77777777" w:rsidR="007C3D8F" w:rsidRDefault="00345D0F" w:rsidP="00345D0F">
      <w:pPr>
        <w:rPr>
          <w:b/>
          <w:bCs/>
          <w:sz w:val="32"/>
        </w:rPr>
      </w:pPr>
      <w:bookmarkStart w:id="6" w:name="contenidos"/>
      <w:bookmarkEnd w:id="6"/>
      <w:r>
        <w:rPr>
          <w:b/>
          <w:bCs/>
          <w:sz w:val="32"/>
        </w:rPr>
        <w:lastRenderedPageBreak/>
        <w:t>Í</w:t>
      </w:r>
      <w:r w:rsidR="00CD6ECD" w:rsidRPr="00E513E8">
        <w:rPr>
          <w:b/>
          <w:bCs/>
          <w:sz w:val="32"/>
        </w:rPr>
        <w:t>NDICE</w:t>
      </w:r>
      <w:r w:rsidR="00D30ABD" w:rsidRPr="00E513E8">
        <w:rPr>
          <w:b/>
          <w:bCs/>
          <w:sz w:val="32"/>
        </w:rPr>
        <w:t xml:space="preserve"> DE CONTENIDOS</w:t>
      </w:r>
    </w:p>
    <w:p w14:paraId="7C1F8D86" w14:textId="77777777" w:rsidR="00345D0F" w:rsidRPr="00345D0F" w:rsidRDefault="00345D0F" w:rsidP="00345D0F">
      <w:pPr>
        <w:rPr>
          <w:bCs/>
          <w:sz w:val="32"/>
        </w:rPr>
      </w:pPr>
    </w:p>
    <w:p w14:paraId="61854FD4" w14:textId="3FA76584" w:rsidR="001B6336" w:rsidRDefault="00FC5C71">
      <w:pPr>
        <w:pStyle w:val="TDC1"/>
        <w:rPr>
          <w:rFonts w:asciiTheme="minorHAnsi" w:eastAsiaTheme="minorEastAsia" w:hAnsiTheme="minorHAnsi" w:cstheme="minorBidi"/>
          <w:b w:val="0"/>
          <w:lang w:val="es-ES_tradnl" w:eastAsia="es-ES_tradnl"/>
        </w:rPr>
      </w:pPr>
      <w:r>
        <w:rPr>
          <w:bCs/>
          <w:sz w:val="22"/>
          <w:szCs w:val="22"/>
        </w:rPr>
        <w:fldChar w:fldCharType="begin"/>
      </w:r>
      <w:r w:rsidR="00597C5D" w:rsidRPr="00597C5D">
        <w:rPr>
          <w:bCs/>
          <w:sz w:val="22"/>
          <w:szCs w:val="22"/>
          <w:lang w:val="es-ES_tradnl"/>
        </w:rPr>
        <w:instrText xml:space="preserve"> TOC \o "1-3" </w:instrText>
      </w:r>
      <w:r>
        <w:rPr>
          <w:bCs/>
          <w:sz w:val="22"/>
          <w:szCs w:val="22"/>
        </w:rPr>
        <w:fldChar w:fldCharType="separate"/>
      </w:r>
      <w:r w:rsidR="001B6336" w:rsidRPr="003A2FB3">
        <w:rPr>
          <w:lang w:val="es-ES_tradnl"/>
        </w:rPr>
        <w:t>1.</w:t>
      </w:r>
      <w:r w:rsidR="001B6336" w:rsidRPr="001B6336">
        <w:rPr>
          <w:rFonts w:asciiTheme="minorHAnsi" w:eastAsiaTheme="minorEastAsia" w:hAnsiTheme="minorHAnsi" w:cstheme="minorBidi"/>
          <w:b w:val="0"/>
          <w:lang w:val="es-ES_tradnl" w:eastAsia="es-ES_tradnl"/>
        </w:rPr>
        <w:tab/>
      </w:r>
      <w:r w:rsidR="001B6336" w:rsidRPr="003A2FB3">
        <w:rPr>
          <w:lang w:val="es-ES_tradnl"/>
        </w:rPr>
        <w:t>Introducción</w:t>
      </w:r>
      <w:r w:rsidR="001B6336" w:rsidRPr="003A2FB3">
        <w:rPr>
          <w:lang w:val="es-ES_tradnl"/>
        </w:rPr>
        <w:tab/>
      </w:r>
      <w:r w:rsidRPr="001B6336">
        <w:fldChar w:fldCharType="begin"/>
      </w:r>
      <w:r w:rsidR="001B6336" w:rsidRPr="003A2FB3">
        <w:rPr>
          <w:lang w:val="es-ES_tradnl"/>
        </w:rPr>
        <w:instrText xml:space="preserve"> PAGEREF _Toc471826467 \h </w:instrText>
      </w:r>
      <w:r w:rsidRPr="001B6336">
        <w:fldChar w:fldCharType="separate"/>
      </w:r>
      <w:r w:rsidR="00A8069E">
        <w:rPr>
          <w:lang w:val="es-ES_tradnl"/>
        </w:rPr>
        <w:t>1</w:t>
      </w:r>
      <w:r w:rsidRPr="001B6336">
        <w:fldChar w:fldCharType="end"/>
      </w:r>
    </w:p>
    <w:p w14:paraId="5254657C" w14:textId="39D0FD13" w:rsidR="001B6336" w:rsidRDefault="001B6336">
      <w:pPr>
        <w:pStyle w:val="TDC2"/>
        <w:rPr>
          <w:rFonts w:asciiTheme="minorHAnsi" w:eastAsiaTheme="minorEastAsia" w:hAnsiTheme="minorHAnsi" w:cstheme="minorBidi"/>
          <w:color w:val="auto"/>
          <w:lang w:val="es-ES_tradnl" w:eastAsia="es-ES_tradnl"/>
        </w:rPr>
      </w:pPr>
      <w:r w:rsidRPr="008063E0">
        <w:rPr>
          <w:lang w:val="es-ES_tradnl"/>
        </w:rPr>
        <w:t>1.1</w:t>
      </w:r>
      <w:r>
        <w:t xml:space="preserve"> Motivación</w:t>
      </w:r>
      <w:r>
        <w:tab/>
      </w:r>
      <w:r w:rsidR="00FC5C71">
        <w:fldChar w:fldCharType="begin"/>
      </w:r>
      <w:r>
        <w:instrText xml:space="preserve"> PAGEREF _Toc471826468 \h </w:instrText>
      </w:r>
      <w:r w:rsidR="00FC5C71">
        <w:fldChar w:fldCharType="separate"/>
      </w:r>
      <w:r w:rsidR="00A8069E">
        <w:t>1</w:t>
      </w:r>
      <w:r w:rsidR="00FC5C71">
        <w:fldChar w:fldCharType="end"/>
      </w:r>
    </w:p>
    <w:p w14:paraId="0AC62E5A" w14:textId="33AD81CA" w:rsidR="001B6336" w:rsidRDefault="001B6336">
      <w:pPr>
        <w:pStyle w:val="TDC2"/>
        <w:rPr>
          <w:rFonts w:asciiTheme="minorHAnsi" w:eastAsiaTheme="minorEastAsia" w:hAnsiTheme="minorHAnsi" w:cstheme="minorBidi"/>
          <w:color w:val="auto"/>
          <w:lang w:val="es-ES_tradnl" w:eastAsia="es-ES_tradnl"/>
        </w:rPr>
      </w:pPr>
      <w:r w:rsidRPr="008063E0">
        <w:rPr>
          <w:lang w:val="es-ES_tradnl"/>
        </w:rPr>
        <w:t>1.2</w:t>
      </w:r>
      <w:r>
        <w:t xml:space="preserve"> Objetivos</w:t>
      </w:r>
      <w:r>
        <w:tab/>
      </w:r>
      <w:r w:rsidR="00FC5C71">
        <w:fldChar w:fldCharType="begin"/>
      </w:r>
      <w:r>
        <w:instrText xml:space="preserve"> PAGEREF _Toc471826469 \h </w:instrText>
      </w:r>
      <w:r w:rsidR="00FC5C71">
        <w:fldChar w:fldCharType="separate"/>
      </w:r>
      <w:r w:rsidR="00A8069E">
        <w:t>2</w:t>
      </w:r>
      <w:r w:rsidR="00FC5C71">
        <w:fldChar w:fldCharType="end"/>
      </w:r>
    </w:p>
    <w:p w14:paraId="6FECE02D" w14:textId="46BA9774" w:rsidR="001B6336" w:rsidRDefault="001B6336">
      <w:pPr>
        <w:pStyle w:val="TDC2"/>
        <w:rPr>
          <w:rFonts w:asciiTheme="minorHAnsi" w:eastAsiaTheme="minorEastAsia" w:hAnsiTheme="minorHAnsi" w:cstheme="minorBidi"/>
          <w:color w:val="auto"/>
          <w:lang w:val="es-ES_tradnl" w:eastAsia="es-ES_tradnl"/>
        </w:rPr>
      </w:pPr>
      <w:r w:rsidRPr="008063E0">
        <w:rPr>
          <w:lang w:val="es-ES_tradnl"/>
        </w:rPr>
        <w:t>1.3</w:t>
      </w:r>
      <w:r>
        <w:t xml:space="preserve"> Organización de la memoria</w:t>
      </w:r>
      <w:r>
        <w:tab/>
      </w:r>
      <w:r w:rsidR="00FC5C71">
        <w:fldChar w:fldCharType="begin"/>
      </w:r>
      <w:r>
        <w:instrText xml:space="preserve"> PAGEREF _Toc471826470 \h </w:instrText>
      </w:r>
      <w:r w:rsidR="00FC5C71">
        <w:fldChar w:fldCharType="separate"/>
      </w:r>
      <w:r w:rsidR="00A8069E">
        <w:t>3</w:t>
      </w:r>
      <w:r w:rsidR="00FC5C71">
        <w:fldChar w:fldCharType="end"/>
      </w:r>
    </w:p>
    <w:p w14:paraId="6D610200" w14:textId="656FA6E8" w:rsidR="001B6336" w:rsidRDefault="001B6336">
      <w:pPr>
        <w:pStyle w:val="TDC1"/>
        <w:rPr>
          <w:rFonts w:asciiTheme="minorHAnsi" w:eastAsiaTheme="minorEastAsia" w:hAnsiTheme="minorHAnsi" w:cstheme="minorBidi"/>
          <w:b w:val="0"/>
          <w:lang w:val="es-ES_tradnl" w:eastAsia="es-ES_tradnl"/>
        </w:rPr>
      </w:pPr>
      <w:r w:rsidRPr="003A2FB3">
        <w:rPr>
          <w:lang w:val="es-ES_tradnl"/>
        </w:rPr>
        <w:t>2.</w:t>
      </w:r>
      <w:r>
        <w:rPr>
          <w:rFonts w:asciiTheme="minorHAnsi" w:eastAsiaTheme="minorEastAsia" w:hAnsiTheme="minorHAnsi" w:cstheme="minorBidi"/>
          <w:b w:val="0"/>
          <w:lang w:val="es-ES_tradnl" w:eastAsia="es-ES_tradnl"/>
        </w:rPr>
        <w:tab/>
      </w:r>
      <w:r w:rsidRPr="003A2FB3">
        <w:rPr>
          <w:lang w:val="es-ES_tradnl"/>
        </w:rPr>
        <w:t>Estado del arte</w:t>
      </w:r>
      <w:r w:rsidRPr="003A2FB3">
        <w:rPr>
          <w:lang w:val="es-ES_tradnl"/>
        </w:rPr>
        <w:tab/>
      </w:r>
      <w:r w:rsidR="00FC5C71">
        <w:fldChar w:fldCharType="begin"/>
      </w:r>
      <w:r w:rsidRPr="003A2FB3">
        <w:rPr>
          <w:lang w:val="es-ES_tradnl"/>
        </w:rPr>
        <w:instrText xml:space="preserve"> PAGEREF _Toc471826471 \h </w:instrText>
      </w:r>
      <w:r w:rsidR="00FC5C71">
        <w:fldChar w:fldCharType="separate"/>
      </w:r>
      <w:r w:rsidR="00A8069E">
        <w:rPr>
          <w:lang w:val="es-ES_tradnl"/>
        </w:rPr>
        <w:t>2</w:t>
      </w:r>
      <w:r w:rsidR="00FC5C71">
        <w:fldChar w:fldCharType="end"/>
      </w:r>
    </w:p>
    <w:p w14:paraId="3D96AA51" w14:textId="794E2FD4" w:rsidR="001B6336" w:rsidRDefault="001B6336">
      <w:pPr>
        <w:pStyle w:val="TDC2"/>
        <w:rPr>
          <w:rFonts w:asciiTheme="minorHAnsi" w:eastAsiaTheme="minorEastAsia" w:hAnsiTheme="minorHAnsi" w:cstheme="minorBidi"/>
          <w:color w:val="auto"/>
          <w:lang w:val="es-ES_tradnl" w:eastAsia="es-ES_tradnl"/>
        </w:rPr>
      </w:pPr>
      <w:r w:rsidRPr="008063E0">
        <w:rPr>
          <w:lang w:val="es-ES_tradnl"/>
        </w:rPr>
        <w:t>2.1</w:t>
      </w:r>
      <w:r>
        <w:t xml:space="preserve"> Tipos de algoritmos</w:t>
      </w:r>
      <w:r>
        <w:tab/>
      </w:r>
      <w:r w:rsidR="00FC5C71">
        <w:fldChar w:fldCharType="begin"/>
      </w:r>
      <w:r>
        <w:instrText xml:space="preserve"> PAGEREF _Toc471826472 \h </w:instrText>
      </w:r>
      <w:r w:rsidR="00FC5C71">
        <w:fldChar w:fldCharType="separate"/>
      </w:r>
      <w:r w:rsidR="00A8069E">
        <w:t>3</w:t>
      </w:r>
      <w:r w:rsidR="00FC5C71">
        <w:fldChar w:fldCharType="end"/>
      </w:r>
    </w:p>
    <w:p w14:paraId="5810CA0E" w14:textId="24489526" w:rsidR="001B6336" w:rsidRDefault="001B6336">
      <w:pPr>
        <w:pStyle w:val="TDC3"/>
        <w:rPr>
          <w:rFonts w:asciiTheme="minorHAnsi" w:eastAsiaTheme="minorEastAsia" w:hAnsiTheme="minorHAnsi" w:cstheme="minorBidi"/>
          <w:noProof/>
          <w:lang w:val="es-ES_tradnl" w:eastAsia="es-ES_tradnl"/>
        </w:rPr>
      </w:pPr>
      <w:r>
        <w:rPr>
          <w:noProof/>
        </w:rPr>
        <w:t>2.1.1 Algoritmos basados en contenido</w:t>
      </w:r>
      <w:r>
        <w:rPr>
          <w:noProof/>
        </w:rPr>
        <w:tab/>
      </w:r>
      <w:r w:rsidR="00FC5C71">
        <w:rPr>
          <w:noProof/>
        </w:rPr>
        <w:fldChar w:fldCharType="begin"/>
      </w:r>
      <w:r>
        <w:rPr>
          <w:noProof/>
        </w:rPr>
        <w:instrText xml:space="preserve"> PAGEREF _Toc471826473 \h </w:instrText>
      </w:r>
      <w:r w:rsidR="00FC5C71">
        <w:rPr>
          <w:noProof/>
        </w:rPr>
      </w:r>
      <w:r w:rsidR="00FC5C71">
        <w:rPr>
          <w:noProof/>
        </w:rPr>
        <w:fldChar w:fldCharType="separate"/>
      </w:r>
      <w:r w:rsidR="00A8069E">
        <w:rPr>
          <w:noProof/>
        </w:rPr>
        <w:t>3</w:t>
      </w:r>
      <w:r w:rsidR="00FC5C71">
        <w:rPr>
          <w:noProof/>
        </w:rPr>
        <w:fldChar w:fldCharType="end"/>
      </w:r>
    </w:p>
    <w:p w14:paraId="172452C1" w14:textId="6D460159" w:rsidR="001B6336" w:rsidRDefault="001B6336">
      <w:pPr>
        <w:pStyle w:val="TDC3"/>
        <w:rPr>
          <w:rFonts w:asciiTheme="minorHAnsi" w:eastAsiaTheme="minorEastAsia" w:hAnsiTheme="minorHAnsi" w:cstheme="minorBidi"/>
          <w:noProof/>
          <w:lang w:val="es-ES_tradnl" w:eastAsia="es-ES_tradnl"/>
        </w:rPr>
      </w:pPr>
      <w:r>
        <w:rPr>
          <w:noProof/>
        </w:rPr>
        <w:t>2.1.2 Algoritmos basados en filtrado colaborativo</w:t>
      </w:r>
      <w:r>
        <w:rPr>
          <w:noProof/>
        </w:rPr>
        <w:tab/>
      </w:r>
      <w:r w:rsidR="00FC5C71">
        <w:rPr>
          <w:noProof/>
        </w:rPr>
        <w:fldChar w:fldCharType="begin"/>
      </w:r>
      <w:r>
        <w:rPr>
          <w:noProof/>
        </w:rPr>
        <w:instrText xml:space="preserve"> PAGEREF _Toc471826474 \h </w:instrText>
      </w:r>
      <w:r w:rsidR="00FC5C71">
        <w:rPr>
          <w:noProof/>
        </w:rPr>
      </w:r>
      <w:r w:rsidR="00FC5C71">
        <w:rPr>
          <w:noProof/>
        </w:rPr>
        <w:fldChar w:fldCharType="separate"/>
      </w:r>
      <w:r w:rsidR="00A8069E">
        <w:rPr>
          <w:noProof/>
        </w:rPr>
        <w:t>3</w:t>
      </w:r>
      <w:r w:rsidR="00FC5C71">
        <w:rPr>
          <w:noProof/>
        </w:rPr>
        <w:fldChar w:fldCharType="end"/>
      </w:r>
    </w:p>
    <w:p w14:paraId="67877D85" w14:textId="12842AA0" w:rsidR="001B6336" w:rsidRDefault="001B6336">
      <w:pPr>
        <w:pStyle w:val="TDC3"/>
        <w:rPr>
          <w:rFonts w:asciiTheme="minorHAnsi" w:eastAsiaTheme="minorEastAsia" w:hAnsiTheme="minorHAnsi" w:cstheme="minorBidi"/>
          <w:noProof/>
          <w:lang w:val="es-ES_tradnl" w:eastAsia="es-ES_tradnl"/>
        </w:rPr>
      </w:pPr>
      <w:r>
        <w:rPr>
          <w:noProof/>
        </w:rPr>
        <w:t>2.1.3 Algoritmos generales</w:t>
      </w:r>
      <w:r>
        <w:rPr>
          <w:noProof/>
        </w:rPr>
        <w:tab/>
      </w:r>
      <w:r w:rsidR="00FC5C71">
        <w:rPr>
          <w:noProof/>
        </w:rPr>
        <w:fldChar w:fldCharType="begin"/>
      </w:r>
      <w:r>
        <w:rPr>
          <w:noProof/>
        </w:rPr>
        <w:instrText xml:space="preserve"> PAGEREF _Toc471826475 \h </w:instrText>
      </w:r>
      <w:r w:rsidR="00FC5C71">
        <w:rPr>
          <w:noProof/>
        </w:rPr>
      </w:r>
      <w:r w:rsidR="00FC5C71">
        <w:rPr>
          <w:noProof/>
        </w:rPr>
        <w:fldChar w:fldCharType="separate"/>
      </w:r>
      <w:r w:rsidR="00A8069E">
        <w:rPr>
          <w:noProof/>
        </w:rPr>
        <w:t>6</w:t>
      </w:r>
      <w:r w:rsidR="00FC5C71">
        <w:rPr>
          <w:noProof/>
        </w:rPr>
        <w:fldChar w:fldCharType="end"/>
      </w:r>
    </w:p>
    <w:p w14:paraId="53E73520" w14:textId="5D6FC728" w:rsidR="001B6336" w:rsidRDefault="001B6336">
      <w:pPr>
        <w:pStyle w:val="TDC2"/>
        <w:rPr>
          <w:rFonts w:asciiTheme="minorHAnsi" w:eastAsiaTheme="minorEastAsia" w:hAnsiTheme="minorHAnsi" w:cstheme="minorBidi"/>
          <w:color w:val="auto"/>
          <w:lang w:val="es-ES_tradnl" w:eastAsia="es-ES_tradnl"/>
        </w:rPr>
      </w:pPr>
      <w:r w:rsidRPr="008063E0">
        <w:rPr>
          <w:lang w:val="es-ES_tradnl"/>
        </w:rPr>
        <w:t>2.2</w:t>
      </w:r>
      <w:r>
        <w:t xml:space="preserve"> Normalización de ratings</w:t>
      </w:r>
      <w:r>
        <w:tab/>
      </w:r>
      <w:r w:rsidR="00FC5C71">
        <w:fldChar w:fldCharType="begin"/>
      </w:r>
      <w:r>
        <w:instrText xml:space="preserve"> PAGEREF _Toc471826476 \h </w:instrText>
      </w:r>
      <w:r w:rsidR="00FC5C71">
        <w:fldChar w:fldCharType="separate"/>
      </w:r>
      <w:r w:rsidR="00A8069E">
        <w:t>6</w:t>
      </w:r>
      <w:r w:rsidR="00FC5C71">
        <w:fldChar w:fldCharType="end"/>
      </w:r>
    </w:p>
    <w:p w14:paraId="67EDF659" w14:textId="1B8064DB" w:rsidR="001B6336" w:rsidRDefault="001B6336">
      <w:pPr>
        <w:pStyle w:val="TDC2"/>
        <w:rPr>
          <w:rFonts w:asciiTheme="minorHAnsi" w:eastAsiaTheme="minorEastAsia" w:hAnsiTheme="minorHAnsi" w:cstheme="minorBidi"/>
          <w:color w:val="auto"/>
          <w:lang w:val="es-ES_tradnl" w:eastAsia="es-ES_tradnl"/>
        </w:rPr>
      </w:pPr>
      <w:r w:rsidRPr="008063E0">
        <w:rPr>
          <w:lang w:val="es-ES_tradnl"/>
        </w:rPr>
        <w:t>2.3</w:t>
      </w:r>
      <w:r>
        <w:t xml:space="preserve"> Selección de vecinos</w:t>
      </w:r>
      <w:r>
        <w:tab/>
      </w:r>
      <w:r w:rsidR="00FC5C71">
        <w:fldChar w:fldCharType="begin"/>
      </w:r>
      <w:r>
        <w:instrText xml:space="preserve"> PAGEREF _Toc471826477 \h </w:instrText>
      </w:r>
      <w:r w:rsidR="00FC5C71">
        <w:fldChar w:fldCharType="separate"/>
      </w:r>
      <w:r w:rsidR="00A8069E">
        <w:t>7</w:t>
      </w:r>
      <w:r w:rsidR="00FC5C71">
        <w:fldChar w:fldCharType="end"/>
      </w:r>
    </w:p>
    <w:p w14:paraId="2F10997D" w14:textId="3ABB7726" w:rsidR="001B6336" w:rsidRDefault="001B6336">
      <w:pPr>
        <w:pStyle w:val="TDC2"/>
        <w:rPr>
          <w:rFonts w:asciiTheme="minorHAnsi" w:eastAsiaTheme="minorEastAsia" w:hAnsiTheme="minorHAnsi" w:cstheme="minorBidi"/>
          <w:color w:val="auto"/>
          <w:lang w:val="es-ES_tradnl" w:eastAsia="es-ES_tradnl"/>
        </w:rPr>
      </w:pPr>
      <w:r w:rsidRPr="008063E0">
        <w:rPr>
          <w:lang w:val="es-ES_tradnl"/>
        </w:rPr>
        <w:t>2.4</w:t>
      </w:r>
      <w:r>
        <w:t xml:space="preserve"> Comparación entre User KNN e Item KNN</w:t>
      </w:r>
      <w:r>
        <w:tab/>
      </w:r>
      <w:r w:rsidR="00FC5C71">
        <w:fldChar w:fldCharType="begin"/>
      </w:r>
      <w:r>
        <w:instrText xml:space="preserve"> PAGEREF _Toc471826478 \h </w:instrText>
      </w:r>
      <w:r w:rsidR="00FC5C71">
        <w:fldChar w:fldCharType="separate"/>
      </w:r>
      <w:r w:rsidR="00A8069E">
        <w:t>8</w:t>
      </w:r>
      <w:r w:rsidR="00FC5C71">
        <w:fldChar w:fldCharType="end"/>
      </w:r>
    </w:p>
    <w:p w14:paraId="2ADD0C21" w14:textId="7CBDCE90" w:rsidR="001B6336" w:rsidRDefault="001B6336">
      <w:pPr>
        <w:pStyle w:val="TDC2"/>
        <w:rPr>
          <w:rFonts w:asciiTheme="minorHAnsi" w:eastAsiaTheme="minorEastAsia" w:hAnsiTheme="minorHAnsi" w:cstheme="minorBidi"/>
          <w:color w:val="auto"/>
          <w:lang w:val="es-ES_tradnl" w:eastAsia="es-ES_tradnl"/>
        </w:rPr>
      </w:pPr>
      <w:r w:rsidRPr="008063E0">
        <w:rPr>
          <w:lang w:val="es-ES_tradnl"/>
        </w:rPr>
        <w:t>2.5 Métricas de evaluación</w:t>
      </w:r>
      <w:r>
        <w:tab/>
      </w:r>
      <w:r w:rsidR="00FC5C71">
        <w:fldChar w:fldCharType="begin"/>
      </w:r>
      <w:r>
        <w:instrText xml:space="preserve"> PAGEREF _Toc471826479 \h </w:instrText>
      </w:r>
      <w:r w:rsidR="00FC5C71">
        <w:fldChar w:fldCharType="separate"/>
      </w:r>
      <w:r w:rsidR="00A8069E">
        <w:t>9</w:t>
      </w:r>
      <w:r w:rsidR="00FC5C71">
        <w:fldChar w:fldCharType="end"/>
      </w:r>
    </w:p>
    <w:p w14:paraId="7D271EE8" w14:textId="5944440C" w:rsidR="001B6336" w:rsidRDefault="001B6336">
      <w:pPr>
        <w:pStyle w:val="TDC1"/>
        <w:rPr>
          <w:rFonts w:asciiTheme="minorHAnsi" w:eastAsiaTheme="minorEastAsia" w:hAnsiTheme="minorHAnsi" w:cstheme="minorBidi"/>
          <w:b w:val="0"/>
          <w:lang w:val="es-ES_tradnl" w:eastAsia="es-ES_tradnl"/>
        </w:rPr>
      </w:pPr>
      <w:r w:rsidRPr="003A2FB3">
        <w:rPr>
          <w:lang w:val="es-ES_tradnl"/>
        </w:rPr>
        <w:t>3.</w:t>
      </w:r>
      <w:r>
        <w:rPr>
          <w:rFonts w:asciiTheme="minorHAnsi" w:eastAsiaTheme="minorEastAsia" w:hAnsiTheme="minorHAnsi" w:cstheme="minorBidi"/>
          <w:b w:val="0"/>
          <w:lang w:val="es-ES_tradnl" w:eastAsia="es-ES_tradnl"/>
        </w:rPr>
        <w:tab/>
      </w:r>
      <w:r w:rsidRPr="003A2FB3">
        <w:rPr>
          <w:lang w:val="es-ES_tradnl"/>
        </w:rPr>
        <w:t>Diseño y desarrollo</w:t>
      </w:r>
      <w:r w:rsidRPr="003A2FB3">
        <w:rPr>
          <w:lang w:val="es-ES_tradnl"/>
        </w:rPr>
        <w:tab/>
      </w:r>
      <w:r w:rsidR="00FC5C71">
        <w:fldChar w:fldCharType="begin"/>
      </w:r>
      <w:r w:rsidRPr="003A2FB3">
        <w:rPr>
          <w:lang w:val="es-ES_tradnl"/>
        </w:rPr>
        <w:instrText xml:space="preserve"> PAGEREF _Toc471826480 \h </w:instrText>
      </w:r>
      <w:r w:rsidR="00FC5C71">
        <w:fldChar w:fldCharType="separate"/>
      </w:r>
      <w:r w:rsidR="00A8069E">
        <w:rPr>
          <w:lang w:val="es-ES_tradnl"/>
        </w:rPr>
        <w:t>13</w:t>
      </w:r>
      <w:r w:rsidR="00FC5C71">
        <w:fldChar w:fldCharType="end"/>
      </w:r>
    </w:p>
    <w:p w14:paraId="60D9B113" w14:textId="58C91ACE" w:rsidR="001B6336" w:rsidRDefault="001B6336">
      <w:pPr>
        <w:pStyle w:val="TDC2"/>
        <w:rPr>
          <w:rFonts w:asciiTheme="minorHAnsi" w:eastAsiaTheme="minorEastAsia" w:hAnsiTheme="minorHAnsi" w:cstheme="minorBidi"/>
          <w:color w:val="auto"/>
          <w:lang w:val="es-ES_tradnl" w:eastAsia="es-ES_tradnl"/>
        </w:rPr>
      </w:pPr>
      <w:r w:rsidRPr="008063E0">
        <w:rPr>
          <w:lang w:val="es-ES_tradnl"/>
        </w:rPr>
        <w:t>3.1</w:t>
      </w:r>
      <w:r>
        <w:t xml:space="preserve"> Descripción del sistema</w:t>
      </w:r>
      <w:r>
        <w:tab/>
      </w:r>
      <w:r w:rsidR="00FC5C71">
        <w:fldChar w:fldCharType="begin"/>
      </w:r>
      <w:r>
        <w:instrText xml:space="preserve"> PAGEREF _Toc471826481 \h </w:instrText>
      </w:r>
      <w:r w:rsidR="00FC5C71">
        <w:fldChar w:fldCharType="separate"/>
      </w:r>
      <w:r w:rsidR="00A8069E">
        <w:t>13</w:t>
      </w:r>
      <w:r w:rsidR="00FC5C71">
        <w:fldChar w:fldCharType="end"/>
      </w:r>
    </w:p>
    <w:p w14:paraId="1A6B1D6A" w14:textId="0D10CDC5" w:rsidR="001B6336" w:rsidRDefault="001B6336">
      <w:pPr>
        <w:pStyle w:val="TDC2"/>
        <w:rPr>
          <w:rFonts w:asciiTheme="minorHAnsi" w:eastAsiaTheme="minorEastAsia" w:hAnsiTheme="minorHAnsi" w:cstheme="minorBidi"/>
          <w:color w:val="auto"/>
          <w:lang w:val="es-ES_tradnl" w:eastAsia="es-ES_tradnl"/>
        </w:rPr>
      </w:pPr>
      <w:r w:rsidRPr="008063E0">
        <w:rPr>
          <w:lang w:val="es-ES_tradnl"/>
        </w:rPr>
        <w:t>3.2</w:t>
      </w:r>
      <w:r>
        <w:t xml:space="preserve"> Requisitos del sistema</w:t>
      </w:r>
      <w:r>
        <w:tab/>
      </w:r>
      <w:r w:rsidR="00FC5C71">
        <w:fldChar w:fldCharType="begin"/>
      </w:r>
      <w:r>
        <w:instrText xml:space="preserve"> PAGEREF _Toc471826482 \h </w:instrText>
      </w:r>
      <w:r w:rsidR="00FC5C71">
        <w:fldChar w:fldCharType="separate"/>
      </w:r>
      <w:r w:rsidR="00A8069E">
        <w:t>14</w:t>
      </w:r>
      <w:r w:rsidR="00FC5C71">
        <w:fldChar w:fldCharType="end"/>
      </w:r>
    </w:p>
    <w:p w14:paraId="1A543A7C" w14:textId="5CC3A661" w:rsidR="001B6336" w:rsidRDefault="001B6336">
      <w:pPr>
        <w:pStyle w:val="TDC3"/>
        <w:rPr>
          <w:rFonts w:asciiTheme="minorHAnsi" w:eastAsiaTheme="minorEastAsia" w:hAnsiTheme="minorHAnsi" w:cstheme="minorBidi"/>
          <w:noProof/>
          <w:lang w:val="es-ES_tradnl" w:eastAsia="es-ES_tradnl"/>
        </w:rPr>
      </w:pPr>
      <w:r>
        <w:rPr>
          <w:noProof/>
        </w:rPr>
        <w:t>3.2.1 Requisitos funcionales</w:t>
      </w:r>
      <w:r>
        <w:rPr>
          <w:noProof/>
        </w:rPr>
        <w:tab/>
      </w:r>
      <w:r w:rsidR="00FC5C71">
        <w:rPr>
          <w:noProof/>
        </w:rPr>
        <w:fldChar w:fldCharType="begin"/>
      </w:r>
      <w:r>
        <w:rPr>
          <w:noProof/>
        </w:rPr>
        <w:instrText xml:space="preserve"> PAGEREF _Toc471826483 \h </w:instrText>
      </w:r>
      <w:r w:rsidR="00FC5C71">
        <w:rPr>
          <w:noProof/>
        </w:rPr>
      </w:r>
      <w:r w:rsidR="00FC5C71">
        <w:rPr>
          <w:noProof/>
        </w:rPr>
        <w:fldChar w:fldCharType="separate"/>
      </w:r>
      <w:r w:rsidR="00A8069E">
        <w:rPr>
          <w:noProof/>
        </w:rPr>
        <w:t>14</w:t>
      </w:r>
      <w:r w:rsidR="00FC5C71">
        <w:rPr>
          <w:noProof/>
        </w:rPr>
        <w:fldChar w:fldCharType="end"/>
      </w:r>
    </w:p>
    <w:p w14:paraId="2C546BC2" w14:textId="58D2BD70" w:rsidR="001B6336" w:rsidRDefault="001B6336">
      <w:pPr>
        <w:pStyle w:val="TDC3"/>
        <w:rPr>
          <w:rFonts w:asciiTheme="minorHAnsi" w:eastAsiaTheme="minorEastAsia" w:hAnsiTheme="minorHAnsi" w:cstheme="minorBidi"/>
          <w:noProof/>
          <w:lang w:val="es-ES_tradnl" w:eastAsia="es-ES_tradnl"/>
        </w:rPr>
      </w:pPr>
      <w:r>
        <w:rPr>
          <w:noProof/>
        </w:rPr>
        <w:t>3.2.2 Requisitos no funcionales</w:t>
      </w:r>
      <w:r>
        <w:rPr>
          <w:noProof/>
        </w:rPr>
        <w:tab/>
      </w:r>
      <w:r w:rsidR="00FC5C71">
        <w:rPr>
          <w:noProof/>
        </w:rPr>
        <w:fldChar w:fldCharType="begin"/>
      </w:r>
      <w:r>
        <w:rPr>
          <w:noProof/>
        </w:rPr>
        <w:instrText xml:space="preserve"> PAGEREF _Toc471826484 \h </w:instrText>
      </w:r>
      <w:r w:rsidR="00FC5C71">
        <w:rPr>
          <w:noProof/>
        </w:rPr>
      </w:r>
      <w:r w:rsidR="00FC5C71">
        <w:rPr>
          <w:noProof/>
        </w:rPr>
        <w:fldChar w:fldCharType="separate"/>
      </w:r>
      <w:ins w:id="7" w:author="Alejandro Gil Hernán" w:date="2017-01-16T20:10:00Z">
        <w:r w:rsidR="00A8069E">
          <w:rPr>
            <w:noProof/>
          </w:rPr>
          <w:t>15</w:t>
        </w:r>
      </w:ins>
      <w:del w:id="8" w:author="Alejandro Gil Hernán" w:date="2017-01-16T20:10:00Z">
        <w:r w:rsidR="0057226A" w:rsidDel="00A8069E">
          <w:rPr>
            <w:noProof/>
          </w:rPr>
          <w:delText>14</w:delText>
        </w:r>
      </w:del>
      <w:r w:rsidR="00FC5C71">
        <w:rPr>
          <w:noProof/>
        </w:rPr>
        <w:fldChar w:fldCharType="end"/>
      </w:r>
    </w:p>
    <w:p w14:paraId="3DB6BA9B" w14:textId="354B998A" w:rsidR="001B6336" w:rsidRDefault="001B6336">
      <w:pPr>
        <w:pStyle w:val="TDC2"/>
        <w:rPr>
          <w:rFonts w:asciiTheme="minorHAnsi" w:eastAsiaTheme="minorEastAsia" w:hAnsiTheme="minorHAnsi" w:cstheme="minorBidi"/>
          <w:color w:val="auto"/>
          <w:lang w:val="es-ES_tradnl" w:eastAsia="es-ES_tradnl"/>
        </w:rPr>
      </w:pPr>
      <w:r w:rsidRPr="008063E0">
        <w:rPr>
          <w:lang w:val="es-ES_tradnl"/>
        </w:rPr>
        <w:t>3.3</w:t>
      </w:r>
      <w:r>
        <w:t xml:space="preserve"> Diseño</w:t>
      </w:r>
      <w:r>
        <w:tab/>
      </w:r>
      <w:r w:rsidR="00FC5C71">
        <w:fldChar w:fldCharType="begin"/>
      </w:r>
      <w:r>
        <w:instrText xml:space="preserve"> PAGEREF _Toc471826485 \h </w:instrText>
      </w:r>
      <w:r w:rsidR="00FC5C71">
        <w:fldChar w:fldCharType="separate"/>
      </w:r>
      <w:r w:rsidR="00A8069E">
        <w:t>15</w:t>
      </w:r>
      <w:r w:rsidR="00FC5C71">
        <w:fldChar w:fldCharType="end"/>
      </w:r>
    </w:p>
    <w:p w14:paraId="2621B0F0" w14:textId="304E0273" w:rsidR="001B6336" w:rsidRDefault="001B6336">
      <w:pPr>
        <w:pStyle w:val="TDC2"/>
        <w:rPr>
          <w:rFonts w:asciiTheme="minorHAnsi" w:eastAsiaTheme="minorEastAsia" w:hAnsiTheme="minorHAnsi" w:cstheme="minorBidi"/>
          <w:color w:val="auto"/>
          <w:lang w:val="es-ES_tradnl" w:eastAsia="es-ES_tradnl"/>
        </w:rPr>
      </w:pPr>
      <w:r w:rsidRPr="008063E0">
        <w:rPr>
          <w:lang w:val="es-ES_tradnl"/>
        </w:rPr>
        <w:t>3.4</w:t>
      </w:r>
      <w:r>
        <w:t xml:space="preserve"> Desarrollo y codificación</w:t>
      </w:r>
      <w:r>
        <w:tab/>
      </w:r>
      <w:r w:rsidR="00FC5C71">
        <w:fldChar w:fldCharType="begin"/>
      </w:r>
      <w:r>
        <w:instrText xml:space="preserve"> PAGEREF _Toc471826486 \h </w:instrText>
      </w:r>
      <w:r w:rsidR="00FC5C71">
        <w:fldChar w:fldCharType="separate"/>
      </w:r>
      <w:ins w:id="9" w:author="Alejandro Gil Hernán" w:date="2017-01-16T20:10:00Z">
        <w:r w:rsidR="00A8069E">
          <w:t>17</w:t>
        </w:r>
      </w:ins>
      <w:del w:id="10" w:author="Alejandro Gil Hernán" w:date="2017-01-16T20:10:00Z">
        <w:r w:rsidR="0057226A" w:rsidDel="00A8069E">
          <w:delText>15</w:delText>
        </w:r>
      </w:del>
      <w:r w:rsidR="00FC5C71">
        <w:fldChar w:fldCharType="end"/>
      </w:r>
    </w:p>
    <w:p w14:paraId="758DBEDA" w14:textId="3BC0BBE9" w:rsidR="001B6336" w:rsidRDefault="001B6336">
      <w:pPr>
        <w:pStyle w:val="TDC3"/>
        <w:rPr>
          <w:rFonts w:asciiTheme="minorHAnsi" w:eastAsiaTheme="minorEastAsia" w:hAnsiTheme="minorHAnsi" w:cstheme="minorBidi"/>
          <w:noProof/>
          <w:lang w:val="es-ES_tradnl" w:eastAsia="es-ES_tradnl"/>
        </w:rPr>
      </w:pPr>
      <w:r>
        <w:rPr>
          <w:noProof/>
        </w:rPr>
        <w:t>3.4.1 Librerías externas utilizadas</w:t>
      </w:r>
      <w:r>
        <w:rPr>
          <w:noProof/>
        </w:rPr>
        <w:tab/>
      </w:r>
      <w:r w:rsidR="00FC5C71">
        <w:rPr>
          <w:noProof/>
        </w:rPr>
        <w:fldChar w:fldCharType="begin"/>
      </w:r>
      <w:r>
        <w:rPr>
          <w:noProof/>
        </w:rPr>
        <w:instrText xml:space="preserve"> PAGEREF _Toc471826487 \h </w:instrText>
      </w:r>
      <w:r w:rsidR="00FC5C71">
        <w:rPr>
          <w:noProof/>
        </w:rPr>
      </w:r>
      <w:r w:rsidR="00FC5C71">
        <w:rPr>
          <w:noProof/>
        </w:rPr>
        <w:fldChar w:fldCharType="separate"/>
      </w:r>
      <w:ins w:id="11" w:author="Alejandro Gil Hernán" w:date="2017-01-16T20:10:00Z">
        <w:r w:rsidR="00A8069E">
          <w:rPr>
            <w:noProof/>
          </w:rPr>
          <w:t>19</w:t>
        </w:r>
      </w:ins>
      <w:del w:id="12" w:author="Alejandro Gil Hernán" w:date="2017-01-16T20:10:00Z">
        <w:r w:rsidR="0057226A" w:rsidDel="00A8069E">
          <w:rPr>
            <w:noProof/>
          </w:rPr>
          <w:delText>17</w:delText>
        </w:r>
      </w:del>
      <w:r w:rsidR="00FC5C71">
        <w:rPr>
          <w:noProof/>
        </w:rPr>
        <w:fldChar w:fldCharType="end"/>
      </w:r>
    </w:p>
    <w:p w14:paraId="59DF9EF7" w14:textId="6BF5B415" w:rsidR="001B6336" w:rsidRDefault="001B6336">
      <w:pPr>
        <w:pStyle w:val="TDC3"/>
        <w:rPr>
          <w:rFonts w:asciiTheme="minorHAnsi" w:eastAsiaTheme="minorEastAsia" w:hAnsiTheme="minorHAnsi" w:cstheme="minorBidi"/>
          <w:noProof/>
          <w:lang w:val="es-ES_tradnl" w:eastAsia="es-ES_tradnl"/>
        </w:rPr>
      </w:pPr>
      <w:r>
        <w:rPr>
          <w:noProof/>
        </w:rPr>
        <w:t>3.4.2 Cálculo aproximado de vecinos</w:t>
      </w:r>
      <w:r>
        <w:rPr>
          <w:noProof/>
        </w:rPr>
        <w:tab/>
      </w:r>
      <w:r w:rsidR="00FC5C71">
        <w:rPr>
          <w:noProof/>
        </w:rPr>
        <w:fldChar w:fldCharType="begin"/>
      </w:r>
      <w:r>
        <w:rPr>
          <w:noProof/>
        </w:rPr>
        <w:instrText xml:space="preserve"> PAGEREF _Toc471826488 \h </w:instrText>
      </w:r>
      <w:r w:rsidR="00FC5C71">
        <w:rPr>
          <w:noProof/>
        </w:rPr>
      </w:r>
      <w:r w:rsidR="00FC5C71">
        <w:rPr>
          <w:noProof/>
        </w:rPr>
        <w:fldChar w:fldCharType="separate"/>
      </w:r>
      <w:ins w:id="13" w:author="Alejandro Gil Hernán" w:date="2017-01-16T20:10:00Z">
        <w:r w:rsidR="00A8069E">
          <w:rPr>
            <w:noProof/>
          </w:rPr>
          <w:t>19</w:t>
        </w:r>
      </w:ins>
      <w:del w:id="14" w:author="Alejandro Gil Hernán" w:date="2017-01-16T20:10:00Z">
        <w:r w:rsidR="0057226A" w:rsidDel="00A8069E">
          <w:rPr>
            <w:noProof/>
          </w:rPr>
          <w:delText>18</w:delText>
        </w:r>
      </w:del>
      <w:r w:rsidR="00FC5C71">
        <w:rPr>
          <w:noProof/>
        </w:rPr>
        <w:fldChar w:fldCharType="end"/>
      </w:r>
    </w:p>
    <w:p w14:paraId="72E2479D" w14:textId="4C0A6CAF" w:rsidR="001B6336" w:rsidRDefault="001B6336">
      <w:pPr>
        <w:pStyle w:val="TDC3"/>
        <w:rPr>
          <w:rFonts w:asciiTheme="minorHAnsi" w:eastAsiaTheme="minorEastAsia" w:hAnsiTheme="minorHAnsi" w:cstheme="minorBidi"/>
          <w:noProof/>
          <w:lang w:val="es-ES_tradnl" w:eastAsia="es-ES_tradnl"/>
        </w:rPr>
      </w:pPr>
      <w:r>
        <w:rPr>
          <w:noProof/>
        </w:rPr>
        <w:t>3.4.3 Annoy vs NMSLIB</w:t>
      </w:r>
      <w:r>
        <w:rPr>
          <w:noProof/>
        </w:rPr>
        <w:tab/>
      </w:r>
      <w:r w:rsidR="00FC5C71">
        <w:rPr>
          <w:noProof/>
        </w:rPr>
        <w:fldChar w:fldCharType="begin"/>
      </w:r>
      <w:r>
        <w:rPr>
          <w:noProof/>
        </w:rPr>
        <w:instrText xml:space="preserve"> PAGEREF _Toc471826489 \h </w:instrText>
      </w:r>
      <w:r w:rsidR="00FC5C71">
        <w:rPr>
          <w:noProof/>
        </w:rPr>
      </w:r>
      <w:r w:rsidR="00FC5C71">
        <w:rPr>
          <w:noProof/>
        </w:rPr>
        <w:fldChar w:fldCharType="separate"/>
      </w:r>
      <w:ins w:id="15" w:author="Alejandro Gil Hernán" w:date="2017-01-16T20:10:00Z">
        <w:r w:rsidR="00A8069E">
          <w:rPr>
            <w:noProof/>
          </w:rPr>
          <w:t>26</w:t>
        </w:r>
      </w:ins>
      <w:del w:id="16" w:author="Alejandro Gil Hernán" w:date="2017-01-16T20:10:00Z">
        <w:r w:rsidR="0057226A" w:rsidDel="00A8069E">
          <w:rPr>
            <w:noProof/>
          </w:rPr>
          <w:delText>24</w:delText>
        </w:r>
      </w:del>
      <w:r w:rsidR="00FC5C71">
        <w:rPr>
          <w:noProof/>
        </w:rPr>
        <w:fldChar w:fldCharType="end"/>
      </w:r>
    </w:p>
    <w:p w14:paraId="6DE242BA" w14:textId="46F85482" w:rsidR="001B6336" w:rsidRDefault="001B6336">
      <w:pPr>
        <w:pStyle w:val="TDC3"/>
        <w:rPr>
          <w:rFonts w:asciiTheme="minorHAnsi" w:eastAsiaTheme="minorEastAsia" w:hAnsiTheme="minorHAnsi" w:cstheme="minorBidi"/>
          <w:noProof/>
          <w:lang w:val="es-ES_tradnl" w:eastAsia="es-ES_tradnl"/>
        </w:rPr>
      </w:pPr>
      <w:r>
        <w:rPr>
          <w:noProof/>
        </w:rPr>
        <w:t>3.4.4 Apache Thrift y NMSLIB</w:t>
      </w:r>
      <w:r>
        <w:rPr>
          <w:noProof/>
        </w:rPr>
        <w:tab/>
      </w:r>
      <w:r w:rsidR="00FC5C71">
        <w:rPr>
          <w:noProof/>
        </w:rPr>
        <w:fldChar w:fldCharType="begin"/>
      </w:r>
      <w:r>
        <w:rPr>
          <w:noProof/>
        </w:rPr>
        <w:instrText xml:space="preserve"> PAGEREF _Toc471826490 \h </w:instrText>
      </w:r>
      <w:r w:rsidR="00FC5C71">
        <w:rPr>
          <w:noProof/>
        </w:rPr>
      </w:r>
      <w:r w:rsidR="00FC5C71">
        <w:rPr>
          <w:noProof/>
        </w:rPr>
        <w:fldChar w:fldCharType="separate"/>
      </w:r>
      <w:ins w:id="17" w:author="Alejandro Gil Hernán" w:date="2017-01-16T20:10:00Z">
        <w:r w:rsidR="00A8069E">
          <w:rPr>
            <w:noProof/>
          </w:rPr>
          <w:t>27</w:t>
        </w:r>
      </w:ins>
      <w:del w:id="18" w:author="Alejandro Gil Hernán" w:date="2017-01-16T20:10:00Z">
        <w:r w:rsidR="0057226A" w:rsidDel="00A8069E">
          <w:rPr>
            <w:noProof/>
          </w:rPr>
          <w:delText>25</w:delText>
        </w:r>
      </w:del>
      <w:r w:rsidR="00FC5C71">
        <w:rPr>
          <w:noProof/>
        </w:rPr>
        <w:fldChar w:fldCharType="end"/>
      </w:r>
    </w:p>
    <w:p w14:paraId="1C26BA9B" w14:textId="3FCEDE63" w:rsidR="001B6336" w:rsidRDefault="001B6336">
      <w:pPr>
        <w:pStyle w:val="TDC1"/>
        <w:rPr>
          <w:rFonts w:asciiTheme="minorHAnsi" w:eastAsiaTheme="minorEastAsia" w:hAnsiTheme="minorHAnsi" w:cstheme="minorBidi"/>
          <w:b w:val="0"/>
          <w:lang w:val="es-ES_tradnl" w:eastAsia="es-ES_tradnl"/>
        </w:rPr>
      </w:pPr>
      <w:r w:rsidRPr="003A2FB3">
        <w:rPr>
          <w:lang w:val="es-ES_tradnl"/>
        </w:rPr>
        <w:t>4.</w:t>
      </w:r>
      <w:r>
        <w:rPr>
          <w:rFonts w:asciiTheme="minorHAnsi" w:eastAsiaTheme="minorEastAsia" w:hAnsiTheme="minorHAnsi" w:cstheme="minorBidi"/>
          <w:b w:val="0"/>
          <w:lang w:val="es-ES_tradnl" w:eastAsia="es-ES_tradnl"/>
        </w:rPr>
        <w:tab/>
      </w:r>
      <w:r w:rsidRPr="003A2FB3">
        <w:rPr>
          <w:lang w:val="es-ES_tradnl"/>
        </w:rPr>
        <w:t>Integración, pruebas y resultados</w:t>
      </w:r>
      <w:r w:rsidRPr="003A2FB3">
        <w:rPr>
          <w:lang w:val="es-ES_tradnl"/>
        </w:rPr>
        <w:tab/>
      </w:r>
      <w:r w:rsidR="00FC5C71">
        <w:fldChar w:fldCharType="begin"/>
      </w:r>
      <w:r w:rsidRPr="003A2FB3">
        <w:rPr>
          <w:lang w:val="es-ES_tradnl"/>
        </w:rPr>
        <w:instrText xml:space="preserve"> PAGEREF _Toc471826491 \h </w:instrText>
      </w:r>
      <w:r w:rsidR="00FC5C71">
        <w:fldChar w:fldCharType="separate"/>
      </w:r>
      <w:ins w:id="19" w:author="Alejandro Gil Hernán" w:date="2017-01-16T20:10:00Z">
        <w:r w:rsidR="00A8069E">
          <w:rPr>
            <w:lang w:val="es-ES_tradnl"/>
          </w:rPr>
          <w:t>29</w:t>
        </w:r>
      </w:ins>
      <w:del w:id="20" w:author="Alejandro Gil Hernán" w:date="2017-01-16T20:10:00Z">
        <w:r w:rsidR="0057226A" w:rsidDel="00A8069E">
          <w:rPr>
            <w:lang w:val="es-ES_tradnl"/>
          </w:rPr>
          <w:delText>27</w:delText>
        </w:r>
      </w:del>
      <w:r w:rsidR="00FC5C71">
        <w:fldChar w:fldCharType="end"/>
      </w:r>
    </w:p>
    <w:p w14:paraId="14D1887B" w14:textId="7E3649A9" w:rsidR="001B6336" w:rsidRDefault="001B6336">
      <w:pPr>
        <w:pStyle w:val="TDC1"/>
        <w:rPr>
          <w:rFonts w:asciiTheme="minorHAnsi" w:eastAsiaTheme="minorEastAsia" w:hAnsiTheme="minorHAnsi" w:cstheme="minorBidi"/>
          <w:b w:val="0"/>
          <w:lang w:val="es-ES_tradnl" w:eastAsia="es-ES_tradnl"/>
        </w:rPr>
      </w:pPr>
      <w:r w:rsidRPr="003A2FB3">
        <w:rPr>
          <w:lang w:val="es-ES_tradnl"/>
        </w:rPr>
        <w:t>5.</w:t>
      </w:r>
      <w:r>
        <w:rPr>
          <w:rFonts w:asciiTheme="minorHAnsi" w:eastAsiaTheme="minorEastAsia" w:hAnsiTheme="minorHAnsi" w:cstheme="minorBidi"/>
          <w:b w:val="0"/>
          <w:lang w:val="es-ES_tradnl" w:eastAsia="es-ES_tradnl"/>
        </w:rPr>
        <w:tab/>
      </w:r>
      <w:r w:rsidRPr="003A2FB3">
        <w:rPr>
          <w:lang w:val="es-ES_tradnl"/>
        </w:rPr>
        <w:t>Conclusiones y trabajo futuro</w:t>
      </w:r>
      <w:r w:rsidRPr="003A2FB3">
        <w:rPr>
          <w:lang w:val="es-ES_tradnl"/>
        </w:rPr>
        <w:tab/>
      </w:r>
      <w:r w:rsidR="00FC5C71">
        <w:fldChar w:fldCharType="begin"/>
      </w:r>
      <w:r w:rsidRPr="003A2FB3">
        <w:rPr>
          <w:lang w:val="es-ES_tradnl"/>
        </w:rPr>
        <w:instrText xml:space="preserve"> PAGEREF _Toc471826492 \h </w:instrText>
      </w:r>
      <w:r w:rsidR="00FC5C71">
        <w:fldChar w:fldCharType="separate"/>
      </w:r>
      <w:ins w:id="21" w:author="Alejandro Gil Hernán" w:date="2017-01-16T20:10:00Z">
        <w:r w:rsidR="00A8069E">
          <w:rPr>
            <w:lang w:val="es-ES_tradnl"/>
          </w:rPr>
          <w:t>29</w:t>
        </w:r>
      </w:ins>
      <w:del w:id="22" w:author="Alejandro Gil Hernán" w:date="2017-01-16T20:10:00Z">
        <w:r w:rsidR="0057226A" w:rsidDel="00A8069E">
          <w:rPr>
            <w:lang w:val="es-ES_tradnl"/>
          </w:rPr>
          <w:delText>27</w:delText>
        </w:r>
      </w:del>
      <w:r w:rsidR="00FC5C71">
        <w:fldChar w:fldCharType="end"/>
      </w:r>
    </w:p>
    <w:p w14:paraId="456D84B1" w14:textId="03B4E676" w:rsidR="001B6336" w:rsidRDefault="001B6336">
      <w:pPr>
        <w:pStyle w:val="TDC1"/>
        <w:rPr>
          <w:rFonts w:asciiTheme="minorHAnsi" w:eastAsiaTheme="minorEastAsia" w:hAnsiTheme="minorHAnsi" w:cstheme="minorBidi"/>
          <w:b w:val="0"/>
          <w:lang w:val="es-ES_tradnl" w:eastAsia="es-ES_tradnl"/>
        </w:rPr>
      </w:pPr>
      <w:r w:rsidRPr="003A2FB3">
        <w:rPr>
          <w:lang w:val="es-ES_tradnl"/>
        </w:rPr>
        <w:t>Referencias</w:t>
      </w:r>
      <w:r w:rsidRPr="003A2FB3">
        <w:rPr>
          <w:lang w:val="es-ES_tradnl"/>
        </w:rPr>
        <w:tab/>
      </w:r>
      <w:r w:rsidR="00FC5C71">
        <w:fldChar w:fldCharType="begin"/>
      </w:r>
      <w:r w:rsidRPr="003A2FB3">
        <w:rPr>
          <w:lang w:val="es-ES_tradnl"/>
        </w:rPr>
        <w:instrText xml:space="preserve"> PAGEREF _Toc471826493 \h </w:instrText>
      </w:r>
      <w:r w:rsidR="00FC5C71">
        <w:fldChar w:fldCharType="separate"/>
      </w:r>
      <w:ins w:id="23" w:author="Alejandro Gil Hernán" w:date="2017-01-16T20:10:00Z">
        <w:r w:rsidR="00A8069E">
          <w:rPr>
            <w:lang w:val="es-ES_tradnl"/>
          </w:rPr>
          <w:t>31</w:t>
        </w:r>
      </w:ins>
      <w:del w:id="24" w:author="Alejandro Gil Hernán" w:date="2017-01-16T20:10:00Z">
        <w:r w:rsidR="0057226A" w:rsidDel="00A8069E">
          <w:rPr>
            <w:lang w:val="es-ES_tradnl"/>
          </w:rPr>
          <w:delText>29</w:delText>
        </w:r>
      </w:del>
      <w:r w:rsidR="00FC5C71">
        <w:fldChar w:fldCharType="end"/>
      </w:r>
    </w:p>
    <w:p w14:paraId="15884203" w14:textId="4DF9FF54" w:rsidR="001B6336" w:rsidRDefault="001B6336">
      <w:pPr>
        <w:pStyle w:val="TDC1"/>
        <w:rPr>
          <w:rFonts w:asciiTheme="minorHAnsi" w:eastAsiaTheme="minorEastAsia" w:hAnsiTheme="minorHAnsi" w:cstheme="minorBidi"/>
          <w:b w:val="0"/>
          <w:lang w:val="es-ES_tradnl" w:eastAsia="es-ES_tradnl"/>
        </w:rPr>
      </w:pPr>
      <w:r w:rsidRPr="003A2FB3">
        <w:rPr>
          <w:lang w:val="es-ES_tradnl"/>
        </w:rPr>
        <w:t>Glosario</w:t>
      </w:r>
      <w:r w:rsidRPr="003A2FB3">
        <w:rPr>
          <w:lang w:val="es-ES_tradnl"/>
        </w:rPr>
        <w:tab/>
      </w:r>
      <w:r w:rsidR="00FC5C71">
        <w:fldChar w:fldCharType="begin"/>
      </w:r>
      <w:r w:rsidRPr="003A2FB3">
        <w:rPr>
          <w:lang w:val="es-ES_tradnl"/>
        </w:rPr>
        <w:instrText xml:space="preserve"> PAGEREF _Toc471826494 \h </w:instrText>
      </w:r>
      <w:r w:rsidR="00FC5C71">
        <w:fldChar w:fldCharType="separate"/>
      </w:r>
      <w:ins w:id="25" w:author="Alejandro Gil Hernán" w:date="2017-01-16T20:10:00Z">
        <w:r w:rsidR="00A8069E">
          <w:rPr>
            <w:lang w:val="es-ES_tradnl"/>
          </w:rPr>
          <w:t>32</w:t>
        </w:r>
      </w:ins>
      <w:del w:id="26" w:author="Alejandro Gil Hernán" w:date="2017-01-16T20:10:00Z">
        <w:r w:rsidR="0057226A" w:rsidDel="00A8069E">
          <w:rPr>
            <w:lang w:val="es-ES_tradnl"/>
          </w:rPr>
          <w:delText>30</w:delText>
        </w:r>
      </w:del>
      <w:r w:rsidR="00FC5C71">
        <w:fldChar w:fldCharType="end"/>
      </w:r>
    </w:p>
    <w:p w14:paraId="27591A0C" w14:textId="462DF41A" w:rsidR="001B6336" w:rsidRDefault="001B6336">
      <w:pPr>
        <w:pStyle w:val="TDC1"/>
        <w:rPr>
          <w:rFonts w:asciiTheme="minorHAnsi" w:eastAsiaTheme="minorEastAsia" w:hAnsiTheme="minorHAnsi" w:cstheme="minorBidi"/>
          <w:b w:val="0"/>
          <w:lang w:val="es-ES_tradnl" w:eastAsia="es-ES_tradnl"/>
        </w:rPr>
      </w:pPr>
      <w:r w:rsidRPr="003A2FB3">
        <w:rPr>
          <w:lang w:val="es-ES_tradnl"/>
        </w:rPr>
        <w:t>Anexos</w:t>
      </w:r>
      <w:r w:rsidRPr="003A2FB3">
        <w:rPr>
          <w:lang w:val="es-ES_tradnl"/>
        </w:rPr>
        <w:tab/>
      </w:r>
      <w:r w:rsidR="00FC5C71">
        <w:fldChar w:fldCharType="begin"/>
      </w:r>
      <w:r w:rsidRPr="003A2FB3">
        <w:rPr>
          <w:lang w:val="es-ES_tradnl"/>
        </w:rPr>
        <w:instrText xml:space="preserve"> PAGEREF _Toc471826495 \h </w:instrText>
      </w:r>
      <w:r w:rsidR="00FC5C71">
        <w:fldChar w:fldCharType="separate"/>
      </w:r>
      <w:r w:rsidR="00A8069E">
        <w:rPr>
          <w:lang w:val="es-ES_tradnl"/>
        </w:rPr>
        <w:t>I</w:t>
      </w:r>
      <w:r w:rsidR="00FC5C71">
        <w:fldChar w:fldCharType="end"/>
      </w:r>
    </w:p>
    <w:p w14:paraId="2049179A" w14:textId="7DBD3056" w:rsidR="001B6336" w:rsidRDefault="001B6336">
      <w:pPr>
        <w:pStyle w:val="TDC2"/>
        <w:rPr>
          <w:rFonts w:asciiTheme="minorHAnsi" w:eastAsiaTheme="minorEastAsia" w:hAnsiTheme="minorHAnsi" w:cstheme="minorBidi"/>
          <w:color w:val="auto"/>
          <w:lang w:val="es-ES_tradnl" w:eastAsia="es-ES_tradnl"/>
        </w:rPr>
      </w:pPr>
      <w:r>
        <w:t>A</w:t>
      </w:r>
      <w:r>
        <w:rPr>
          <w:rFonts w:asciiTheme="minorHAnsi" w:eastAsiaTheme="minorEastAsia" w:hAnsiTheme="minorHAnsi" w:cstheme="minorBidi"/>
          <w:color w:val="auto"/>
          <w:lang w:val="es-ES_tradnl" w:eastAsia="es-ES_tradnl"/>
        </w:rPr>
        <w:tab/>
      </w:r>
      <w:r>
        <w:t>Manual de instalación</w:t>
      </w:r>
      <w:r>
        <w:tab/>
      </w:r>
      <w:r w:rsidR="00FC5C71">
        <w:fldChar w:fldCharType="begin"/>
      </w:r>
      <w:r>
        <w:instrText xml:space="preserve"> PAGEREF _Toc471826496 \h </w:instrText>
      </w:r>
      <w:r w:rsidR="00FC5C71">
        <w:fldChar w:fldCharType="separate"/>
      </w:r>
      <w:r w:rsidR="00A8069E">
        <w:t>I</w:t>
      </w:r>
      <w:r w:rsidR="00FC5C71">
        <w:fldChar w:fldCharType="end"/>
      </w:r>
    </w:p>
    <w:p w14:paraId="2F1B2F3C" w14:textId="0273FFAE" w:rsidR="001B6336" w:rsidRDefault="001B6336">
      <w:pPr>
        <w:pStyle w:val="TDC2"/>
        <w:rPr>
          <w:rFonts w:asciiTheme="minorHAnsi" w:eastAsiaTheme="minorEastAsia" w:hAnsiTheme="minorHAnsi" w:cstheme="minorBidi"/>
          <w:color w:val="auto"/>
          <w:lang w:val="es-ES_tradnl" w:eastAsia="es-ES_tradnl"/>
        </w:rPr>
      </w:pPr>
      <w:r>
        <w:t>Manual del programador</w:t>
      </w:r>
      <w:r>
        <w:tab/>
      </w:r>
      <w:r w:rsidR="00FC5C71">
        <w:fldChar w:fldCharType="begin"/>
      </w:r>
      <w:r>
        <w:instrText xml:space="preserve"> PAGEREF _Toc471826497 \h </w:instrText>
      </w:r>
      <w:r w:rsidR="00FC5C71">
        <w:fldChar w:fldCharType="separate"/>
      </w:r>
      <w:r w:rsidR="00A8069E">
        <w:t>III</w:t>
      </w:r>
      <w:r w:rsidR="00FC5C71">
        <w:fldChar w:fldCharType="end"/>
      </w:r>
    </w:p>
    <w:p w14:paraId="40EFE4CB" w14:textId="0BC36D6F" w:rsidR="001B6336" w:rsidRDefault="001B6336">
      <w:pPr>
        <w:pStyle w:val="TDC2"/>
        <w:rPr>
          <w:rFonts w:asciiTheme="minorHAnsi" w:eastAsiaTheme="minorEastAsia" w:hAnsiTheme="minorHAnsi" w:cstheme="minorBidi"/>
          <w:color w:val="auto"/>
          <w:lang w:val="es-ES_tradnl" w:eastAsia="es-ES_tradnl"/>
        </w:rPr>
      </w:pPr>
      <w:r>
        <w:lastRenderedPageBreak/>
        <w:t>B</w:t>
      </w:r>
      <w:r>
        <w:rPr>
          <w:rFonts w:asciiTheme="minorHAnsi" w:eastAsiaTheme="minorEastAsia" w:hAnsiTheme="minorHAnsi" w:cstheme="minorBidi"/>
          <w:color w:val="auto"/>
          <w:lang w:val="es-ES_tradnl" w:eastAsia="es-ES_tradnl"/>
        </w:rPr>
        <w:tab/>
      </w:r>
      <w:r>
        <w:t>Anexo …</w:t>
      </w:r>
      <w:r>
        <w:tab/>
      </w:r>
      <w:r w:rsidR="00FC5C71">
        <w:fldChar w:fldCharType="begin"/>
      </w:r>
      <w:r>
        <w:instrText xml:space="preserve"> PAGEREF _Toc471826498 \h </w:instrText>
      </w:r>
      <w:r w:rsidR="00FC5C71">
        <w:fldChar w:fldCharType="separate"/>
      </w:r>
      <w:r w:rsidR="00A8069E">
        <w:t>- 1 -</w:t>
      </w:r>
      <w:r w:rsidR="00FC5C71">
        <w:fldChar w:fldCharType="end"/>
      </w:r>
    </w:p>
    <w:p w14:paraId="4E290AF9" w14:textId="77777777" w:rsidR="007C3D8F" w:rsidRPr="00E513E8" w:rsidRDefault="00FC5C71">
      <w:pPr>
        <w:rPr>
          <w:b/>
          <w:bCs/>
          <w:sz w:val="22"/>
          <w:szCs w:val="22"/>
        </w:rPr>
      </w:pPr>
      <w:r>
        <w:rPr>
          <w:b/>
          <w:bCs/>
          <w:noProof/>
          <w:sz w:val="22"/>
          <w:szCs w:val="22"/>
          <w:lang w:val="en-GB"/>
        </w:rPr>
        <w:fldChar w:fldCharType="end"/>
      </w:r>
    </w:p>
    <w:p w14:paraId="1796DA63" w14:textId="77777777" w:rsidR="009704D8" w:rsidRDefault="009704D8">
      <w:pPr>
        <w:rPr>
          <w:b/>
          <w:bCs/>
          <w:sz w:val="22"/>
          <w:szCs w:val="22"/>
        </w:rPr>
      </w:pPr>
    </w:p>
    <w:p w14:paraId="1144B8F9" w14:textId="77777777" w:rsidR="00F76874" w:rsidRPr="00E513E8" w:rsidRDefault="00F76874">
      <w:pPr>
        <w:rPr>
          <w:b/>
          <w:bCs/>
          <w:sz w:val="22"/>
          <w:szCs w:val="22"/>
        </w:rPr>
      </w:pPr>
    </w:p>
    <w:p w14:paraId="1478D3FE" w14:textId="77777777" w:rsidR="009704D8" w:rsidRPr="00E513E8" w:rsidRDefault="009704D8">
      <w:pPr>
        <w:rPr>
          <w:b/>
          <w:bCs/>
          <w:sz w:val="22"/>
          <w:szCs w:val="22"/>
        </w:rPr>
      </w:pPr>
    </w:p>
    <w:p w14:paraId="7A697F34" w14:textId="77777777" w:rsidR="009704D8" w:rsidRPr="00E513E8" w:rsidRDefault="009704D8">
      <w:pPr>
        <w:rPr>
          <w:b/>
          <w:bCs/>
          <w:sz w:val="22"/>
          <w:szCs w:val="22"/>
        </w:rPr>
      </w:pPr>
    </w:p>
    <w:p w14:paraId="3C41D61E" w14:textId="77777777" w:rsidR="009704D8" w:rsidRDefault="009704D8" w:rsidP="009704D8">
      <w:pPr>
        <w:jc w:val="center"/>
        <w:rPr>
          <w:b/>
          <w:bCs/>
          <w:sz w:val="32"/>
        </w:rPr>
      </w:pPr>
      <w:bookmarkStart w:id="27" w:name="figuras"/>
      <w:bookmarkEnd w:id="27"/>
      <w:r w:rsidRPr="00E513E8">
        <w:rPr>
          <w:b/>
          <w:bCs/>
          <w:sz w:val="32"/>
        </w:rPr>
        <w:t>INDICE DE FIGURAS</w:t>
      </w:r>
    </w:p>
    <w:p w14:paraId="44C009DA" w14:textId="77777777" w:rsidR="007E6CDE" w:rsidRDefault="007E6CDE" w:rsidP="009704D8">
      <w:pPr>
        <w:jc w:val="center"/>
        <w:rPr>
          <w:b/>
          <w:bCs/>
          <w:sz w:val="32"/>
        </w:rPr>
      </w:pPr>
    </w:p>
    <w:p w14:paraId="1646B894" w14:textId="48855AA9" w:rsidR="000C3F29" w:rsidRDefault="00FC5C71">
      <w:pPr>
        <w:pStyle w:val="Tabladeilustraciones"/>
        <w:tabs>
          <w:tab w:val="right" w:leader="dot" w:pos="8777"/>
        </w:tabs>
        <w:rPr>
          <w:rFonts w:asciiTheme="minorHAnsi" w:eastAsiaTheme="minorEastAsia" w:hAnsiTheme="minorHAnsi" w:cstheme="minorBidi"/>
          <w:smallCaps w:val="0"/>
          <w:noProof/>
          <w:sz w:val="24"/>
          <w:lang w:val="es-ES_tradnl" w:eastAsia="es-ES_tradnl"/>
        </w:rPr>
      </w:pPr>
      <w:r>
        <w:rPr>
          <w:b/>
          <w:smallCaps w:val="0"/>
          <w:sz w:val="32"/>
        </w:rPr>
        <w:fldChar w:fldCharType="begin"/>
      </w:r>
      <w:r w:rsidR="00CA54F6">
        <w:rPr>
          <w:b/>
          <w:sz w:val="32"/>
        </w:rPr>
        <w:instrText xml:space="preserve"> </w:instrText>
      </w:r>
      <w:r w:rsidR="0091625F">
        <w:rPr>
          <w:b/>
          <w:sz w:val="32"/>
        </w:rPr>
        <w:instrText>TOC</w:instrText>
      </w:r>
      <w:r w:rsidR="00CA54F6">
        <w:rPr>
          <w:b/>
          <w:sz w:val="32"/>
        </w:rPr>
        <w:instrText xml:space="preserve"> \h \z \c "Figura" </w:instrText>
      </w:r>
      <w:r>
        <w:rPr>
          <w:b/>
          <w:smallCaps w:val="0"/>
          <w:sz w:val="32"/>
        </w:rPr>
        <w:fldChar w:fldCharType="separate"/>
      </w:r>
      <w:hyperlink w:anchor="_Toc471825593" w:history="1">
        <w:r w:rsidR="000C3F29" w:rsidRPr="00723C53">
          <w:rPr>
            <w:rStyle w:val="Hipervnculo"/>
            <w:noProof/>
          </w:rPr>
          <w:t>Figura 1. Valor de las ventas del comercio electrónico en EEUU</w:t>
        </w:r>
        <w:r w:rsidR="000C3F29">
          <w:rPr>
            <w:noProof/>
            <w:webHidden/>
          </w:rPr>
          <w:tab/>
        </w:r>
        <w:r>
          <w:rPr>
            <w:noProof/>
            <w:webHidden/>
          </w:rPr>
          <w:fldChar w:fldCharType="begin"/>
        </w:r>
        <w:r w:rsidR="000C3F29">
          <w:rPr>
            <w:noProof/>
            <w:webHidden/>
          </w:rPr>
          <w:instrText xml:space="preserve"> PAGEREF _Toc471825593 \h </w:instrText>
        </w:r>
        <w:r>
          <w:rPr>
            <w:noProof/>
            <w:webHidden/>
          </w:rPr>
        </w:r>
        <w:r>
          <w:rPr>
            <w:noProof/>
            <w:webHidden/>
          </w:rPr>
          <w:fldChar w:fldCharType="separate"/>
        </w:r>
        <w:r w:rsidR="00A8069E">
          <w:rPr>
            <w:noProof/>
            <w:webHidden/>
          </w:rPr>
          <w:t>1</w:t>
        </w:r>
        <w:r>
          <w:rPr>
            <w:noProof/>
            <w:webHidden/>
          </w:rPr>
          <w:fldChar w:fldCharType="end"/>
        </w:r>
      </w:hyperlink>
    </w:p>
    <w:p w14:paraId="3223CB13" w14:textId="2DF884C3" w:rsidR="000C3F29" w:rsidRDefault="00C50CDC">
      <w:pPr>
        <w:pStyle w:val="Tabladeilustraciones"/>
        <w:tabs>
          <w:tab w:val="right" w:leader="dot" w:pos="8777"/>
        </w:tabs>
        <w:rPr>
          <w:rFonts w:asciiTheme="minorHAnsi" w:eastAsiaTheme="minorEastAsia" w:hAnsiTheme="minorHAnsi" w:cstheme="minorBidi"/>
          <w:smallCaps w:val="0"/>
          <w:noProof/>
          <w:sz w:val="24"/>
          <w:lang w:val="es-ES_tradnl" w:eastAsia="es-ES_tradnl"/>
        </w:rPr>
      </w:pPr>
      <w:hyperlink w:anchor="_Toc471825594" w:history="1">
        <w:r w:rsidR="000C3F29" w:rsidRPr="00723C53">
          <w:rPr>
            <w:rStyle w:val="Hipervnculo"/>
            <w:noProof/>
          </w:rPr>
          <w:t>Figura 2. Elección de vecinos</w:t>
        </w:r>
        <w:r w:rsidR="000C3F29">
          <w:rPr>
            <w:noProof/>
            <w:webHidden/>
          </w:rPr>
          <w:tab/>
        </w:r>
        <w:r w:rsidR="00FC5C71">
          <w:rPr>
            <w:noProof/>
            <w:webHidden/>
          </w:rPr>
          <w:fldChar w:fldCharType="begin"/>
        </w:r>
        <w:r w:rsidR="000C3F29">
          <w:rPr>
            <w:noProof/>
            <w:webHidden/>
          </w:rPr>
          <w:instrText xml:space="preserve"> PAGEREF _Toc471825594 \h </w:instrText>
        </w:r>
        <w:r w:rsidR="00FC5C71">
          <w:rPr>
            <w:noProof/>
            <w:webHidden/>
          </w:rPr>
        </w:r>
        <w:r w:rsidR="00FC5C71">
          <w:rPr>
            <w:noProof/>
            <w:webHidden/>
          </w:rPr>
          <w:fldChar w:fldCharType="separate"/>
        </w:r>
        <w:r w:rsidR="00A8069E">
          <w:rPr>
            <w:noProof/>
            <w:webHidden/>
          </w:rPr>
          <w:t>8</w:t>
        </w:r>
        <w:r w:rsidR="00FC5C71">
          <w:rPr>
            <w:noProof/>
            <w:webHidden/>
          </w:rPr>
          <w:fldChar w:fldCharType="end"/>
        </w:r>
      </w:hyperlink>
    </w:p>
    <w:p w14:paraId="2232726B" w14:textId="4364AD44" w:rsidR="000C3F29" w:rsidRDefault="00C50CDC">
      <w:pPr>
        <w:pStyle w:val="Tabladeilustraciones"/>
        <w:tabs>
          <w:tab w:val="right" w:leader="dot" w:pos="8777"/>
        </w:tabs>
        <w:rPr>
          <w:rFonts w:asciiTheme="minorHAnsi" w:eastAsiaTheme="minorEastAsia" w:hAnsiTheme="minorHAnsi" w:cstheme="minorBidi"/>
          <w:smallCaps w:val="0"/>
          <w:noProof/>
          <w:sz w:val="24"/>
          <w:lang w:val="es-ES_tradnl" w:eastAsia="es-ES_tradnl"/>
        </w:rPr>
      </w:pPr>
      <w:hyperlink w:anchor="_Toc471825595" w:history="1">
        <w:r w:rsidR="000C3F29" w:rsidRPr="00723C53">
          <w:rPr>
            <w:rStyle w:val="Hipervnculo"/>
            <w:noProof/>
          </w:rPr>
          <w:t>Figura 3. Conjunto intersección entre ítems recomendados y relevantes</w:t>
        </w:r>
        <w:r w:rsidR="000C3F29">
          <w:rPr>
            <w:noProof/>
            <w:webHidden/>
          </w:rPr>
          <w:tab/>
        </w:r>
        <w:r w:rsidR="00FC5C71">
          <w:rPr>
            <w:noProof/>
            <w:webHidden/>
          </w:rPr>
          <w:fldChar w:fldCharType="begin"/>
        </w:r>
        <w:r w:rsidR="000C3F29">
          <w:rPr>
            <w:noProof/>
            <w:webHidden/>
          </w:rPr>
          <w:instrText xml:space="preserve"> PAGEREF _Toc471825595 \h </w:instrText>
        </w:r>
        <w:r w:rsidR="00FC5C71">
          <w:rPr>
            <w:noProof/>
            <w:webHidden/>
          </w:rPr>
        </w:r>
        <w:r w:rsidR="00FC5C71">
          <w:rPr>
            <w:noProof/>
            <w:webHidden/>
          </w:rPr>
          <w:fldChar w:fldCharType="separate"/>
        </w:r>
        <w:r w:rsidR="00A8069E">
          <w:rPr>
            <w:noProof/>
            <w:webHidden/>
          </w:rPr>
          <w:t>10</w:t>
        </w:r>
        <w:r w:rsidR="00FC5C71">
          <w:rPr>
            <w:noProof/>
            <w:webHidden/>
          </w:rPr>
          <w:fldChar w:fldCharType="end"/>
        </w:r>
      </w:hyperlink>
    </w:p>
    <w:p w14:paraId="045C3689" w14:textId="2E3163A3" w:rsidR="000C3F29" w:rsidRDefault="00C50CDC">
      <w:pPr>
        <w:pStyle w:val="Tabladeilustraciones"/>
        <w:tabs>
          <w:tab w:val="right" w:leader="dot" w:pos="8777"/>
        </w:tabs>
        <w:rPr>
          <w:rFonts w:asciiTheme="minorHAnsi" w:eastAsiaTheme="minorEastAsia" w:hAnsiTheme="minorHAnsi" w:cstheme="minorBidi"/>
          <w:smallCaps w:val="0"/>
          <w:noProof/>
          <w:sz w:val="24"/>
          <w:lang w:val="es-ES_tradnl" w:eastAsia="es-ES_tradnl"/>
        </w:rPr>
      </w:pPr>
      <w:hyperlink w:anchor="_Toc471825596" w:history="1">
        <w:r w:rsidR="000C3F29" w:rsidRPr="00723C53">
          <w:rPr>
            <w:rStyle w:val="Hipervnculo"/>
            <w:noProof/>
          </w:rPr>
          <w:t>Figura 4. Precisión frente a recall</w:t>
        </w:r>
        <w:r w:rsidR="000C3F29">
          <w:rPr>
            <w:noProof/>
            <w:webHidden/>
          </w:rPr>
          <w:tab/>
        </w:r>
        <w:r w:rsidR="00FC5C71">
          <w:rPr>
            <w:noProof/>
            <w:webHidden/>
          </w:rPr>
          <w:fldChar w:fldCharType="begin"/>
        </w:r>
        <w:r w:rsidR="000C3F29">
          <w:rPr>
            <w:noProof/>
            <w:webHidden/>
          </w:rPr>
          <w:instrText xml:space="preserve"> PAGEREF _Toc471825596 \h </w:instrText>
        </w:r>
        <w:r w:rsidR="00FC5C71">
          <w:rPr>
            <w:noProof/>
            <w:webHidden/>
          </w:rPr>
        </w:r>
        <w:r w:rsidR="00FC5C71">
          <w:rPr>
            <w:noProof/>
            <w:webHidden/>
          </w:rPr>
          <w:fldChar w:fldCharType="separate"/>
        </w:r>
        <w:r w:rsidR="00A8069E">
          <w:rPr>
            <w:noProof/>
            <w:webHidden/>
          </w:rPr>
          <w:t>10</w:t>
        </w:r>
        <w:r w:rsidR="00FC5C71">
          <w:rPr>
            <w:noProof/>
            <w:webHidden/>
          </w:rPr>
          <w:fldChar w:fldCharType="end"/>
        </w:r>
      </w:hyperlink>
    </w:p>
    <w:p w14:paraId="60A4DA11" w14:textId="14529B2E" w:rsidR="000C3F29" w:rsidRDefault="00C50CDC">
      <w:pPr>
        <w:pStyle w:val="Tabladeilustraciones"/>
        <w:tabs>
          <w:tab w:val="right" w:leader="dot" w:pos="8777"/>
        </w:tabs>
        <w:rPr>
          <w:rFonts w:asciiTheme="minorHAnsi" w:eastAsiaTheme="minorEastAsia" w:hAnsiTheme="minorHAnsi" w:cstheme="minorBidi"/>
          <w:smallCaps w:val="0"/>
          <w:noProof/>
          <w:sz w:val="24"/>
          <w:lang w:val="es-ES_tradnl" w:eastAsia="es-ES_tradnl"/>
        </w:rPr>
      </w:pPr>
      <w:hyperlink w:anchor="_Toc471825597" w:history="1">
        <w:r w:rsidR="000C3F29" w:rsidRPr="00723C53">
          <w:rPr>
            <w:rStyle w:val="Hipervnculo"/>
            <w:noProof/>
          </w:rPr>
          <w:t>Figura 5. Esquema de arquitectura.</w:t>
        </w:r>
        <w:r w:rsidR="000C3F29">
          <w:rPr>
            <w:noProof/>
            <w:webHidden/>
          </w:rPr>
          <w:tab/>
        </w:r>
        <w:r w:rsidR="00FC5C71">
          <w:rPr>
            <w:noProof/>
            <w:webHidden/>
          </w:rPr>
          <w:fldChar w:fldCharType="begin"/>
        </w:r>
        <w:r w:rsidR="000C3F29">
          <w:rPr>
            <w:noProof/>
            <w:webHidden/>
          </w:rPr>
          <w:instrText xml:space="preserve"> PAGEREF _Toc471825597 \h </w:instrText>
        </w:r>
        <w:r w:rsidR="00FC5C71">
          <w:rPr>
            <w:noProof/>
            <w:webHidden/>
          </w:rPr>
        </w:r>
        <w:r w:rsidR="00FC5C71">
          <w:rPr>
            <w:noProof/>
            <w:webHidden/>
          </w:rPr>
          <w:fldChar w:fldCharType="separate"/>
        </w:r>
        <w:r w:rsidR="00A8069E">
          <w:rPr>
            <w:noProof/>
            <w:webHidden/>
          </w:rPr>
          <w:t>13</w:t>
        </w:r>
        <w:r w:rsidR="00FC5C71">
          <w:rPr>
            <w:noProof/>
            <w:webHidden/>
          </w:rPr>
          <w:fldChar w:fldCharType="end"/>
        </w:r>
      </w:hyperlink>
    </w:p>
    <w:p w14:paraId="2F4EB623" w14:textId="4017EFBB" w:rsidR="000C3F29" w:rsidRDefault="00FA1BFA">
      <w:pPr>
        <w:pStyle w:val="Tabladeilustraciones"/>
        <w:tabs>
          <w:tab w:val="right" w:leader="dot" w:pos="8777"/>
        </w:tabs>
        <w:rPr>
          <w:rFonts w:asciiTheme="minorHAnsi" w:eastAsiaTheme="minorEastAsia" w:hAnsiTheme="minorHAnsi" w:cstheme="minorBidi"/>
          <w:smallCaps w:val="0"/>
          <w:noProof/>
          <w:sz w:val="24"/>
          <w:lang w:val="es-ES_tradnl" w:eastAsia="es-ES_tradnl"/>
        </w:rPr>
      </w:pPr>
      <w:r>
        <w:fldChar w:fldCharType="begin"/>
      </w:r>
      <w:r>
        <w:instrText xml:space="preserve"> HYPERLINK \l "_Toc471825598" </w:instrText>
      </w:r>
      <w:r>
        <w:fldChar w:fldCharType="separate"/>
      </w:r>
      <w:r w:rsidR="000C3F29" w:rsidRPr="00723C53">
        <w:rPr>
          <w:rStyle w:val="Hipervnculo"/>
          <w:noProof/>
        </w:rPr>
        <w:t>Figura 6. Esquema de las variantes en kNN</w:t>
      </w:r>
      <w:r w:rsidR="000C3F29">
        <w:rPr>
          <w:noProof/>
          <w:webHidden/>
        </w:rPr>
        <w:tab/>
      </w:r>
      <w:r w:rsidR="00FC5C71">
        <w:rPr>
          <w:noProof/>
          <w:webHidden/>
        </w:rPr>
        <w:fldChar w:fldCharType="begin"/>
      </w:r>
      <w:r w:rsidR="000C3F29">
        <w:rPr>
          <w:noProof/>
          <w:webHidden/>
        </w:rPr>
        <w:instrText xml:space="preserve"> PAGEREF _Toc471825598 \h </w:instrText>
      </w:r>
      <w:r w:rsidR="00FC5C71">
        <w:rPr>
          <w:noProof/>
          <w:webHidden/>
        </w:rPr>
      </w:r>
      <w:r w:rsidR="00FC5C71">
        <w:rPr>
          <w:noProof/>
          <w:webHidden/>
        </w:rPr>
        <w:fldChar w:fldCharType="separate"/>
      </w:r>
      <w:ins w:id="28" w:author="Alejandro Gil Hernán" w:date="2017-01-16T20:10:00Z">
        <w:r w:rsidR="00A8069E">
          <w:rPr>
            <w:noProof/>
            <w:webHidden/>
          </w:rPr>
          <w:t>17</w:t>
        </w:r>
      </w:ins>
      <w:del w:id="29" w:author="Alejandro Gil Hernán" w:date="2017-01-16T20:10:00Z">
        <w:r w:rsidR="0057226A" w:rsidDel="00A8069E">
          <w:rPr>
            <w:noProof/>
            <w:webHidden/>
          </w:rPr>
          <w:delText>16</w:delText>
        </w:r>
      </w:del>
      <w:r w:rsidR="00FC5C71">
        <w:rPr>
          <w:noProof/>
          <w:webHidden/>
        </w:rPr>
        <w:fldChar w:fldCharType="end"/>
      </w:r>
      <w:r>
        <w:rPr>
          <w:noProof/>
        </w:rPr>
        <w:fldChar w:fldCharType="end"/>
      </w:r>
    </w:p>
    <w:p w14:paraId="79AE2F22" w14:textId="71549F5D" w:rsidR="000C3F29" w:rsidRDefault="00FA1BFA">
      <w:pPr>
        <w:pStyle w:val="Tabladeilustraciones"/>
        <w:tabs>
          <w:tab w:val="right" w:leader="dot" w:pos="8777"/>
        </w:tabs>
        <w:rPr>
          <w:rFonts w:asciiTheme="minorHAnsi" w:eastAsiaTheme="minorEastAsia" w:hAnsiTheme="minorHAnsi" w:cstheme="minorBidi"/>
          <w:smallCaps w:val="0"/>
          <w:noProof/>
          <w:sz w:val="24"/>
          <w:lang w:val="es-ES_tradnl" w:eastAsia="es-ES_tradnl"/>
        </w:rPr>
      </w:pPr>
      <w:r>
        <w:fldChar w:fldCharType="begin"/>
      </w:r>
      <w:r>
        <w:instrText xml:space="preserve"> HYPERLINK \l "_Toc471825599" </w:instrText>
      </w:r>
      <w:r>
        <w:fldChar w:fldCharType="separate"/>
      </w:r>
      <w:r w:rsidR="000C3F29" w:rsidRPr="00723C53">
        <w:rPr>
          <w:rStyle w:val="Hipervnculo"/>
          <w:noProof/>
        </w:rPr>
        <w:t>Figura 7. Mapa bidimensional de usuarios</w:t>
      </w:r>
      <w:r w:rsidR="000C3F29">
        <w:rPr>
          <w:noProof/>
          <w:webHidden/>
        </w:rPr>
        <w:tab/>
      </w:r>
      <w:r w:rsidR="00FC5C71">
        <w:rPr>
          <w:noProof/>
          <w:webHidden/>
        </w:rPr>
        <w:fldChar w:fldCharType="begin"/>
      </w:r>
      <w:r w:rsidR="000C3F29">
        <w:rPr>
          <w:noProof/>
          <w:webHidden/>
        </w:rPr>
        <w:instrText xml:space="preserve"> PAGEREF _Toc471825599 \h </w:instrText>
      </w:r>
      <w:r w:rsidR="00FC5C71">
        <w:rPr>
          <w:noProof/>
          <w:webHidden/>
        </w:rPr>
      </w:r>
      <w:r w:rsidR="00FC5C71">
        <w:rPr>
          <w:noProof/>
          <w:webHidden/>
        </w:rPr>
        <w:fldChar w:fldCharType="separate"/>
      </w:r>
      <w:ins w:id="30" w:author="Alejandro Gil Hernán" w:date="2017-01-16T20:10:00Z">
        <w:r w:rsidR="00A8069E">
          <w:rPr>
            <w:noProof/>
            <w:webHidden/>
          </w:rPr>
          <w:t>19</w:t>
        </w:r>
      </w:ins>
      <w:del w:id="31" w:author="Alejandro Gil Hernán" w:date="2017-01-16T20:10:00Z">
        <w:r w:rsidR="0057226A" w:rsidDel="00A8069E">
          <w:rPr>
            <w:noProof/>
            <w:webHidden/>
          </w:rPr>
          <w:delText>18</w:delText>
        </w:r>
      </w:del>
      <w:r w:rsidR="00FC5C71">
        <w:rPr>
          <w:noProof/>
          <w:webHidden/>
        </w:rPr>
        <w:fldChar w:fldCharType="end"/>
      </w:r>
      <w:r>
        <w:rPr>
          <w:noProof/>
        </w:rPr>
        <w:fldChar w:fldCharType="end"/>
      </w:r>
    </w:p>
    <w:p w14:paraId="2A532410" w14:textId="5672A919" w:rsidR="000C3F29" w:rsidRDefault="00FA1BFA">
      <w:pPr>
        <w:pStyle w:val="Tabladeilustraciones"/>
        <w:tabs>
          <w:tab w:val="right" w:leader="dot" w:pos="8777"/>
        </w:tabs>
        <w:rPr>
          <w:rFonts w:asciiTheme="minorHAnsi" w:eastAsiaTheme="minorEastAsia" w:hAnsiTheme="minorHAnsi" w:cstheme="minorBidi"/>
          <w:smallCaps w:val="0"/>
          <w:noProof/>
          <w:sz w:val="24"/>
          <w:lang w:val="es-ES_tradnl" w:eastAsia="es-ES_tradnl"/>
        </w:rPr>
      </w:pPr>
      <w:r>
        <w:fldChar w:fldCharType="begin"/>
      </w:r>
      <w:r>
        <w:instrText xml:space="preserve"> HYPERLINK \l "_Toc471825600" </w:instrText>
      </w:r>
      <w:r>
        <w:fldChar w:fldCharType="separate"/>
      </w:r>
      <w:r w:rsidR="000C3F29" w:rsidRPr="00723C53">
        <w:rPr>
          <w:rStyle w:val="Hipervnculo"/>
          <w:noProof/>
        </w:rPr>
        <w:t>Figura 8. Mapa de distribución de usuarios en el espacio</w:t>
      </w:r>
      <w:r w:rsidR="000C3F29">
        <w:rPr>
          <w:noProof/>
          <w:webHidden/>
        </w:rPr>
        <w:tab/>
      </w:r>
      <w:r w:rsidR="00FC5C71">
        <w:rPr>
          <w:noProof/>
          <w:webHidden/>
        </w:rPr>
        <w:fldChar w:fldCharType="begin"/>
      </w:r>
      <w:r w:rsidR="000C3F29">
        <w:rPr>
          <w:noProof/>
          <w:webHidden/>
        </w:rPr>
        <w:instrText xml:space="preserve"> PAGEREF _Toc471825600 \h </w:instrText>
      </w:r>
      <w:r w:rsidR="00FC5C71">
        <w:rPr>
          <w:noProof/>
          <w:webHidden/>
        </w:rPr>
      </w:r>
      <w:r w:rsidR="00FC5C71">
        <w:rPr>
          <w:noProof/>
          <w:webHidden/>
        </w:rPr>
        <w:fldChar w:fldCharType="separate"/>
      </w:r>
      <w:ins w:id="32" w:author="Alejandro Gil Hernán" w:date="2017-01-16T20:10:00Z">
        <w:r w:rsidR="00A8069E">
          <w:rPr>
            <w:noProof/>
            <w:webHidden/>
          </w:rPr>
          <w:t>20</w:t>
        </w:r>
      </w:ins>
      <w:del w:id="33" w:author="Alejandro Gil Hernán" w:date="2017-01-16T20:10:00Z">
        <w:r w:rsidR="0057226A" w:rsidDel="00A8069E">
          <w:rPr>
            <w:noProof/>
            <w:webHidden/>
          </w:rPr>
          <w:delText>19</w:delText>
        </w:r>
      </w:del>
      <w:r w:rsidR="00FC5C71">
        <w:rPr>
          <w:noProof/>
          <w:webHidden/>
        </w:rPr>
        <w:fldChar w:fldCharType="end"/>
      </w:r>
      <w:r>
        <w:rPr>
          <w:noProof/>
        </w:rPr>
        <w:fldChar w:fldCharType="end"/>
      </w:r>
    </w:p>
    <w:p w14:paraId="529B4544" w14:textId="07CDF6BB" w:rsidR="000C3F29" w:rsidRDefault="00FA1BFA">
      <w:pPr>
        <w:pStyle w:val="Tabladeilustraciones"/>
        <w:tabs>
          <w:tab w:val="right" w:leader="dot" w:pos="8777"/>
        </w:tabs>
        <w:rPr>
          <w:rFonts w:asciiTheme="minorHAnsi" w:eastAsiaTheme="minorEastAsia" w:hAnsiTheme="minorHAnsi" w:cstheme="minorBidi"/>
          <w:smallCaps w:val="0"/>
          <w:noProof/>
          <w:sz w:val="24"/>
          <w:lang w:val="es-ES_tradnl" w:eastAsia="es-ES_tradnl"/>
        </w:rPr>
      </w:pPr>
      <w:r>
        <w:fldChar w:fldCharType="begin"/>
      </w:r>
      <w:r>
        <w:instrText xml:space="preserve"> HYPERLINK \l "_Toc471825601" </w:instrText>
      </w:r>
      <w:r>
        <w:fldChar w:fldCharType="separate"/>
      </w:r>
      <w:r w:rsidR="000C3F29" w:rsidRPr="00723C53">
        <w:rPr>
          <w:rStyle w:val="Hipervnculo"/>
          <w:noProof/>
        </w:rPr>
        <w:t>Figura 9. Mapa con tres particiones aleatorias</w:t>
      </w:r>
      <w:r w:rsidR="000C3F29">
        <w:rPr>
          <w:noProof/>
          <w:webHidden/>
        </w:rPr>
        <w:tab/>
      </w:r>
      <w:r w:rsidR="00FC5C71">
        <w:rPr>
          <w:noProof/>
          <w:webHidden/>
        </w:rPr>
        <w:fldChar w:fldCharType="begin"/>
      </w:r>
      <w:r w:rsidR="000C3F29">
        <w:rPr>
          <w:noProof/>
          <w:webHidden/>
        </w:rPr>
        <w:instrText xml:space="preserve"> PAGEREF _Toc471825601 \h </w:instrText>
      </w:r>
      <w:r w:rsidR="00FC5C71">
        <w:rPr>
          <w:noProof/>
          <w:webHidden/>
        </w:rPr>
      </w:r>
      <w:r w:rsidR="00FC5C71">
        <w:rPr>
          <w:noProof/>
          <w:webHidden/>
        </w:rPr>
        <w:fldChar w:fldCharType="separate"/>
      </w:r>
      <w:ins w:id="34" w:author="Alejandro Gil Hernán" w:date="2017-01-16T20:10:00Z">
        <w:r w:rsidR="00A8069E">
          <w:rPr>
            <w:noProof/>
            <w:webHidden/>
          </w:rPr>
          <w:t>21</w:t>
        </w:r>
      </w:ins>
      <w:del w:id="35" w:author="Alejandro Gil Hernán" w:date="2017-01-16T20:10:00Z">
        <w:r w:rsidR="0057226A" w:rsidDel="00A8069E">
          <w:rPr>
            <w:noProof/>
            <w:webHidden/>
          </w:rPr>
          <w:delText>19</w:delText>
        </w:r>
      </w:del>
      <w:r w:rsidR="00FC5C71">
        <w:rPr>
          <w:noProof/>
          <w:webHidden/>
        </w:rPr>
        <w:fldChar w:fldCharType="end"/>
      </w:r>
      <w:r>
        <w:rPr>
          <w:noProof/>
        </w:rPr>
        <w:fldChar w:fldCharType="end"/>
      </w:r>
    </w:p>
    <w:p w14:paraId="29BD182C" w14:textId="037F24D3" w:rsidR="000C3F29" w:rsidRDefault="00FA1BFA">
      <w:pPr>
        <w:pStyle w:val="Tabladeilustraciones"/>
        <w:tabs>
          <w:tab w:val="right" w:leader="dot" w:pos="8777"/>
        </w:tabs>
        <w:rPr>
          <w:rFonts w:asciiTheme="minorHAnsi" w:eastAsiaTheme="minorEastAsia" w:hAnsiTheme="minorHAnsi" w:cstheme="minorBidi"/>
          <w:smallCaps w:val="0"/>
          <w:noProof/>
          <w:sz w:val="24"/>
          <w:lang w:val="es-ES_tradnl" w:eastAsia="es-ES_tradnl"/>
        </w:rPr>
      </w:pPr>
      <w:r>
        <w:fldChar w:fldCharType="begin"/>
      </w:r>
      <w:r>
        <w:instrText xml:space="preserve"> HYPERLINK \l "_Toc471825602" </w:instrText>
      </w:r>
      <w:r>
        <w:fldChar w:fldCharType="separate"/>
      </w:r>
      <w:r w:rsidR="000C3F29" w:rsidRPr="00723C53">
        <w:rPr>
          <w:rStyle w:val="Hipervnculo"/>
          <w:noProof/>
        </w:rPr>
        <w:t>Figura 10. Árbol resultante de realizar tres particiones</w:t>
      </w:r>
      <w:r w:rsidR="000C3F29">
        <w:rPr>
          <w:noProof/>
          <w:webHidden/>
        </w:rPr>
        <w:tab/>
      </w:r>
      <w:r w:rsidR="00FC5C71">
        <w:rPr>
          <w:noProof/>
          <w:webHidden/>
        </w:rPr>
        <w:fldChar w:fldCharType="begin"/>
      </w:r>
      <w:r w:rsidR="000C3F29">
        <w:rPr>
          <w:noProof/>
          <w:webHidden/>
        </w:rPr>
        <w:instrText xml:space="preserve"> PAGEREF _Toc471825602 \h </w:instrText>
      </w:r>
      <w:r w:rsidR="00FC5C71">
        <w:rPr>
          <w:noProof/>
          <w:webHidden/>
        </w:rPr>
      </w:r>
      <w:r w:rsidR="00FC5C71">
        <w:rPr>
          <w:noProof/>
          <w:webHidden/>
        </w:rPr>
        <w:fldChar w:fldCharType="separate"/>
      </w:r>
      <w:ins w:id="36" w:author="Alejandro Gil Hernán" w:date="2017-01-16T20:10:00Z">
        <w:r w:rsidR="00A8069E">
          <w:rPr>
            <w:noProof/>
            <w:webHidden/>
          </w:rPr>
          <w:t>21</w:t>
        </w:r>
      </w:ins>
      <w:del w:id="37" w:author="Alejandro Gil Hernán" w:date="2017-01-16T20:10:00Z">
        <w:r w:rsidR="0057226A" w:rsidDel="00A8069E">
          <w:rPr>
            <w:noProof/>
            <w:webHidden/>
          </w:rPr>
          <w:delText>20</w:delText>
        </w:r>
      </w:del>
      <w:r w:rsidR="00FC5C71">
        <w:rPr>
          <w:noProof/>
          <w:webHidden/>
        </w:rPr>
        <w:fldChar w:fldCharType="end"/>
      </w:r>
      <w:r>
        <w:rPr>
          <w:noProof/>
        </w:rPr>
        <w:fldChar w:fldCharType="end"/>
      </w:r>
    </w:p>
    <w:p w14:paraId="56551AFD" w14:textId="3FB471AB" w:rsidR="000C3F29" w:rsidRDefault="00FA1BFA">
      <w:pPr>
        <w:pStyle w:val="Tabladeilustraciones"/>
        <w:tabs>
          <w:tab w:val="right" w:leader="dot" w:pos="8777"/>
        </w:tabs>
        <w:rPr>
          <w:rFonts w:asciiTheme="minorHAnsi" w:eastAsiaTheme="minorEastAsia" w:hAnsiTheme="minorHAnsi" w:cstheme="minorBidi"/>
          <w:smallCaps w:val="0"/>
          <w:noProof/>
          <w:sz w:val="24"/>
          <w:lang w:val="es-ES_tradnl" w:eastAsia="es-ES_tradnl"/>
        </w:rPr>
      </w:pPr>
      <w:r>
        <w:fldChar w:fldCharType="begin"/>
      </w:r>
      <w:r>
        <w:instrText xml:space="preserve"> HYPERLINK \l "_Toc471825603" </w:instrText>
      </w:r>
      <w:r>
        <w:fldChar w:fldCharType="separate"/>
      </w:r>
      <w:r w:rsidR="000C3F29" w:rsidRPr="00723C53">
        <w:rPr>
          <w:rStyle w:val="Hipervnculo"/>
          <w:noProof/>
        </w:rPr>
        <w:t>Figura 11. Mapa de particiones para k=10</w:t>
      </w:r>
      <w:r w:rsidR="000C3F29">
        <w:rPr>
          <w:noProof/>
          <w:webHidden/>
        </w:rPr>
        <w:tab/>
      </w:r>
      <w:r w:rsidR="00FC5C71">
        <w:rPr>
          <w:noProof/>
          <w:webHidden/>
        </w:rPr>
        <w:fldChar w:fldCharType="begin"/>
      </w:r>
      <w:r w:rsidR="000C3F29">
        <w:rPr>
          <w:noProof/>
          <w:webHidden/>
        </w:rPr>
        <w:instrText xml:space="preserve"> PAGEREF _Toc471825603 \h </w:instrText>
      </w:r>
      <w:r w:rsidR="00FC5C71">
        <w:rPr>
          <w:noProof/>
          <w:webHidden/>
        </w:rPr>
      </w:r>
      <w:r w:rsidR="00FC5C71">
        <w:rPr>
          <w:noProof/>
          <w:webHidden/>
        </w:rPr>
        <w:fldChar w:fldCharType="separate"/>
      </w:r>
      <w:ins w:id="38" w:author="Alejandro Gil Hernán" w:date="2017-01-16T20:10:00Z">
        <w:r w:rsidR="00A8069E">
          <w:rPr>
            <w:noProof/>
            <w:webHidden/>
          </w:rPr>
          <w:t>22</w:t>
        </w:r>
      </w:ins>
      <w:del w:id="39" w:author="Alejandro Gil Hernán" w:date="2017-01-16T20:10:00Z">
        <w:r w:rsidR="0057226A" w:rsidDel="00A8069E">
          <w:rPr>
            <w:noProof/>
            <w:webHidden/>
          </w:rPr>
          <w:delText>20</w:delText>
        </w:r>
      </w:del>
      <w:r w:rsidR="00FC5C71">
        <w:rPr>
          <w:noProof/>
          <w:webHidden/>
        </w:rPr>
        <w:fldChar w:fldCharType="end"/>
      </w:r>
      <w:r>
        <w:rPr>
          <w:noProof/>
        </w:rPr>
        <w:fldChar w:fldCharType="end"/>
      </w:r>
    </w:p>
    <w:p w14:paraId="19F92EEF" w14:textId="08797DBF" w:rsidR="000C3F29" w:rsidRDefault="00FA1BFA">
      <w:pPr>
        <w:pStyle w:val="Tabladeilustraciones"/>
        <w:tabs>
          <w:tab w:val="right" w:leader="dot" w:pos="8777"/>
        </w:tabs>
        <w:rPr>
          <w:rFonts w:asciiTheme="minorHAnsi" w:eastAsiaTheme="minorEastAsia" w:hAnsiTheme="minorHAnsi" w:cstheme="minorBidi"/>
          <w:smallCaps w:val="0"/>
          <w:noProof/>
          <w:sz w:val="24"/>
          <w:lang w:val="es-ES_tradnl" w:eastAsia="es-ES_tradnl"/>
        </w:rPr>
      </w:pPr>
      <w:r>
        <w:fldChar w:fldCharType="begin"/>
      </w:r>
      <w:r>
        <w:instrText xml:space="preserve"> HYPERLINK \l "_Toc471825604" </w:instrText>
      </w:r>
      <w:r>
        <w:fldChar w:fldCharType="separate"/>
      </w:r>
      <w:r w:rsidR="000C3F29" w:rsidRPr="00723C53">
        <w:rPr>
          <w:rStyle w:val="Hipervnculo"/>
          <w:noProof/>
        </w:rPr>
        <w:t>Figura 12. Árbol binario de particiones para k=10.</w:t>
      </w:r>
      <w:r w:rsidR="000C3F29">
        <w:rPr>
          <w:noProof/>
          <w:webHidden/>
        </w:rPr>
        <w:tab/>
      </w:r>
      <w:r w:rsidR="00FC5C71">
        <w:rPr>
          <w:noProof/>
          <w:webHidden/>
        </w:rPr>
        <w:fldChar w:fldCharType="begin"/>
      </w:r>
      <w:r w:rsidR="000C3F29">
        <w:rPr>
          <w:noProof/>
          <w:webHidden/>
        </w:rPr>
        <w:instrText xml:space="preserve"> PAGEREF _Toc471825604 \h </w:instrText>
      </w:r>
      <w:r w:rsidR="00FC5C71">
        <w:rPr>
          <w:noProof/>
          <w:webHidden/>
        </w:rPr>
      </w:r>
      <w:r w:rsidR="00FC5C71">
        <w:rPr>
          <w:noProof/>
          <w:webHidden/>
        </w:rPr>
        <w:fldChar w:fldCharType="separate"/>
      </w:r>
      <w:ins w:id="40" w:author="Alejandro Gil Hernán" w:date="2017-01-16T20:10:00Z">
        <w:r w:rsidR="00A8069E">
          <w:rPr>
            <w:noProof/>
            <w:webHidden/>
          </w:rPr>
          <w:t>22</w:t>
        </w:r>
      </w:ins>
      <w:del w:id="41" w:author="Alejandro Gil Hernán" w:date="2017-01-16T20:10:00Z">
        <w:r w:rsidR="0057226A" w:rsidDel="00A8069E">
          <w:rPr>
            <w:noProof/>
            <w:webHidden/>
          </w:rPr>
          <w:delText>20</w:delText>
        </w:r>
      </w:del>
      <w:r w:rsidR="00FC5C71">
        <w:rPr>
          <w:noProof/>
          <w:webHidden/>
        </w:rPr>
        <w:fldChar w:fldCharType="end"/>
      </w:r>
      <w:r>
        <w:rPr>
          <w:noProof/>
        </w:rPr>
        <w:fldChar w:fldCharType="end"/>
      </w:r>
    </w:p>
    <w:p w14:paraId="078A4432" w14:textId="37D9CCF2" w:rsidR="000C3F29" w:rsidRDefault="00FA1BFA">
      <w:pPr>
        <w:pStyle w:val="Tabladeilustraciones"/>
        <w:tabs>
          <w:tab w:val="right" w:leader="dot" w:pos="8777"/>
        </w:tabs>
        <w:rPr>
          <w:rFonts w:asciiTheme="minorHAnsi" w:eastAsiaTheme="minorEastAsia" w:hAnsiTheme="minorHAnsi" w:cstheme="minorBidi"/>
          <w:smallCaps w:val="0"/>
          <w:noProof/>
          <w:sz w:val="24"/>
          <w:lang w:val="es-ES_tradnl" w:eastAsia="es-ES_tradnl"/>
        </w:rPr>
      </w:pPr>
      <w:r>
        <w:fldChar w:fldCharType="begin"/>
      </w:r>
      <w:r>
        <w:instrText xml:space="preserve"> HYPERLINK \l "_Toc471825605" </w:instrText>
      </w:r>
      <w:r>
        <w:fldChar w:fldCharType="separate"/>
      </w:r>
      <w:r w:rsidR="000C3F29" w:rsidRPr="00723C53">
        <w:rPr>
          <w:rStyle w:val="Hipervnculo"/>
          <w:noProof/>
        </w:rPr>
        <w:t>Figura 13. Búsqueda de un usuario en el espacio</w:t>
      </w:r>
      <w:r w:rsidR="000C3F29">
        <w:rPr>
          <w:noProof/>
          <w:webHidden/>
        </w:rPr>
        <w:tab/>
      </w:r>
      <w:r w:rsidR="00FC5C71">
        <w:rPr>
          <w:noProof/>
          <w:webHidden/>
        </w:rPr>
        <w:fldChar w:fldCharType="begin"/>
      </w:r>
      <w:r w:rsidR="000C3F29">
        <w:rPr>
          <w:noProof/>
          <w:webHidden/>
        </w:rPr>
        <w:instrText xml:space="preserve"> PAGEREF _Toc471825605 \h </w:instrText>
      </w:r>
      <w:r w:rsidR="00FC5C71">
        <w:rPr>
          <w:noProof/>
          <w:webHidden/>
        </w:rPr>
      </w:r>
      <w:r w:rsidR="00FC5C71">
        <w:rPr>
          <w:noProof/>
          <w:webHidden/>
        </w:rPr>
        <w:fldChar w:fldCharType="separate"/>
      </w:r>
      <w:ins w:id="42" w:author="Alejandro Gil Hernán" w:date="2017-01-16T20:10:00Z">
        <w:r w:rsidR="00A8069E">
          <w:rPr>
            <w:noProof/>
            <w:webHidden/>
          </w:rPr>
          <w:t>23</w:t>
        </w:r>
      </w:ins>
      <w:del w:id="43" w:author="Alejandro Gil Hernán" w:date="2017-01-16T20:10:00Z">
        <w:r w:rsidR="0057226A" w:rsidDel="00A8069E">
          <w:rPr>
            <w:noProof/>
            <w:webHidden/>
          </w:rPr>
          <w:delText>21</w:delText>
        </w:r>
      </w:del>
      <w:r w:rsidR="00FC5C71">
        <w:rPr>
          <w:noProof/>
          <w:webHidden/>
        </w:rPr>
        <w:fldChar w:fldCharType="end"/>
      </w:r>
      <w:r>
        <w:rPr>
          <w:noProof/>
        </w:rPr>
        <w:fldChar w:fldCharType="end"/>
      </w:r>
    </w:p>
    <w:p w14:paraId="5E66DC92" w14:textId="39984179" w:rsidR="000C3F29" w:rsidRDefault="00FA1BFA">
      <w:pPr>
        <w:pStyle w:val="Tabladeilustraciones"/>
        <w:tabs>
          <w:tab w:val="right" w:leader="dot" w:pos="8777"/>
        </w:tabs>
        <w:rPr>
          <w:rFonts w:asciiTheme="minorHAnsi" w:eastAsiaTheme="minorEastAsia" w:hAnsiTheme="minorHAnsi" w:cstheme="minorBidi"/>
          <w:smallCaps w:val="0"/>
          <w:noProof/>
          <w:sz w:val="24"/>
          <w:lang w:val="es-ES_tradnl" w:eastAsia="es-ES_tradnl"/>
        </w:rPr>
      </w:pPr>
      <w:r>
        <w:fldChar w:fldCharType="begin"/>
      </w:r>
      <w:r>
        <w:instrText xml:space="preserve"> HYPERLINK \l "_Toc471825606" </w:instrText>
      </w:r>
      <w:r>
        <w:fldChar w:fldCharType="separate"/>
      </w:r>
      <w:r w:rsidR="000C3F29" w:rsidRPr="00723C53">
        <w:rPr>
          <w:rStyle w:val="Hipervnculo"/>
          <w:noProof/>
        </w:rPr>
        <w:t>Figura 14. Árbol resultante de la búsqueda de un usuario</w:t>
      </w:r>
      <w:r w:rsidR="000C3F29">
        <w:rPr>
          <w:noProof/>
          <w:webHidden/>
        </w:rPr>
        <w:tab/>
      </w:r>
      <w:r w:rsidR="00FC5C71">
        <w:rPr>
          <w:noProof/>
          <w:webHidden/>
        </w:rPr>
        <w:fldChar w:fldCharType="begin"/>
      </w:r>
      <w:r w:rsidR="000C3F29">
        <w:rPr>
          <w:noProof/>
          <w:webHidden/>
        </w:rPr>
        <w:instrText xml:space="preserve"> PAGEREF _Toc471825606 \h </w:instrText>
      </w:r>
      <w:r w:rsidR="00FC5C71">
        <w:rPr>
          <w:noProof/>
          <w:webHidden/>
        </w:rPr>
      </w:r>
      <w:r w:rsidR="00FC5C71">
        <w:rPr>
          <w:noProof/>
          <w:webHidden/>
        </w:rPr>
        <w:fldChar w:fldCharType="separate"/>
      </w:r>
      <w:ins w:id="44" w:author="Alejandro Gil Hernán" w:date="2017-01-16T20:10:00Z">
        <w:r w:rsidR="00A8069E">
          <w:rPr>
            <w:noProof/>
            <w:webHidden/>
          </w:rPr>
          <w:t>23</w:t>
        </w:r>
      </w:ins>
      <w:del w:id="45" w:author="Alejandro Gil Hernán" w:date="2017-01-16T20:10:00Z">
        <w:r w:rsidR="0057226A" w:rsidDel="00A8069E">
          <w:rPr>
            <w:noProof/>
            <w:webHidden/>
          </w:rPr>
          <w:delText>21</w:delText>
        </w:r>
      </w:del>
      <w:r w:rsidR="00FC5C71">
        <w:rPr>
          <w:noProof/>
          <w:webHidden/>
        </w:rPr>
        <w:fldChar w:fldCharType="end"/>
      </w:r>
      <w:r>
        <w:rPr>
          <w:noProof/>
        </w:rPr>
        <w:fldChar w:fldCharType="end"/>
      </w:r>
    </w:p>
    <w:p w14:paraId="2B28C5E6" w14:textId="21148577" w:rsidR="000C3F29" w:rsidRDefault="00FA1BFA">
      <w:pPr>
        <w:pStyle w:val="Tabladeilustraciones"/>
        <w:tabs>
          <w:tab w:val="right" w:leader="dot" w:pos="8777"/>
        </w:tabs>
        <w:rPr>
          <w:rFonts w:asciiTheme="minorHAnsi" w:eastAsiaTheme="minorEastAsia" w:hAnsiTheme="minorHAnsi" w:cstheme="minorBidi"/>
          <w:smallCaps w:val="0"/>
          <w:noProof/>
          <w:sz w:val="24"/>
          <w:lang w:val="es-ES_tradnl" w:eastAsia="es-ES_tradnl"/>
        </w:rPr>
      </w:pPr>
      <w:r>
        <w:fldChar w:fldCharType="begin"/>
      </w:r>
      <w:r>
        <w:instrText xml:space="preserve"> HYPERLINK \l "_Toc471825607" </w:instrText>
      </w:r>
      <w:r>
        <w:fldChar w:fldCharType="separate"/>
      </w:r>
      <w:r w:rsidR="000C3F29" w:rsidRPr="00723C53">
        <w:rPr>
          <w:rStyle w:val="Hipervnculo"/>
          <w:noProof/>
        </w:rPr>
        <w:t>Figura 15. Mapa de ampliación en la búsqueda de vecinos</w:t>
      </w:r>
      <w:r w:rsidR="000C3F29">
        <w:rPr>
          <w:noProof/>
          <w:webHidden/>
        </w:rPr>
        <w:tab/>
      </w:r>
      <w:r w:rsidR="00FC5C71">
        <w:rPr>
          <w:noProof/>
          <w:webHidden/>
        </w:rPr>
        <w:fldChar w:fldCharType="begin"/>
      </w:r>
      <w:r w:rsidR="000C3F29">
        <w:rPr>
          <w:noProof/>
          <w:webHidden/>
        </w:rPr>
        <w:instrText xml:space="preserve"> PAGEREF _Toc471825607 \h </w:instrText>
      </w:r>
      <w:r w:rsidR="00FC5C71">
        <w:rPr>
          <w:noProof/>
          <w:webHidden/>
        </w:rPr>
      </w:r>
      <w:r w:rsidR="00FC5C71">
        <w:rPr>
          <w:noProof/>
          <w:webHidden/>
        </w:rPr>
        <w:fldChar w:fldCharType="separate"/>
      </w:r>
      <w:ins w:id="46" w:author="Alejandro Gil Hernán" w:date="2017-01-16T20:10:00Z">
        <w:r w:rsidR="00A8069E">
          <w:rPr>
            <w:noProof/>
            <w:webHidden/>
          </w:rPr>
          <w:t>24</w:t>
        </w:r>
      </w:ins>
      <w:del w:id="47" w:author="Alejandro Gil Hernán" w:date="2017-01-16T20:10:00Z">
        <w:r w:rsidR="0057226A" w:rsidDel="00A8069E">
          <w:rPr>
            <w:noProof/>
            <w:webHidden/>
          </w:rPr>
          <w:delText>22</w:delText>
        </w:r>
      </w:del>
      <w:r w:rsidR="00FC5C71">
        <w:rPr>
          <w:noProof/>
          <w:webHidden/>
        </w:rPr>
        <w:fldChar w:fldCharType="end"/>
      </w:r>
      <w:r>
        <w:rPr>
          <w:noProof/>
        </w:rPr>
        <w:fldChar w:fldCharType="end"/>
      </w:r>
    </w:p>
    <w:p w14:paraId="563CE1DE" w14:textId="2B50FD26" w:rsidR="000C3F29" w:rsidRDefault="00FA1BFA">
      <w:pPr>
        <w:pStyle w:val="Tabladeilustraciones"/>
        <w:tabs>
          <w:tab w:val="right" w:leader="dot" w:pos="8777"/>
        </w:tabs>
        <w:rPr>
          <w:rFonts w:asciiTheme="minorHAnsi" w:eastAsiaTheme="minorEastAsia" w:hAnsiTheme="minorHAnsi" w:cstheme="minorBidi"/>
          <w:smallCaps w:val="0"/>
          <w:noProof/>
          <w:sz w:val="24"/>
          <w:lang w:val="es-ES_tradnl" w:eastAsia="es-ES_tradnl"/>
        </w:rPr>
      </w:pPr>
      <w:r>
        <w:fldChar w:fldCharType="begin"/>
      </w:r>
      <w:r>
        <w:instrText xml:space="preserve"> HYPERLINK \l "_Toc471825608" </w:instrText>
      </w:r>
      <w:r>
        <w:fldChar w:fldCharType="separate"/>
      </w:r>
      <w:r w:rsidR="000C3F29" w:rsidRPr="00723C53">
        <w:rPr>
          <w:rStyle w:val="Hipervnculo"/>
          <w:noProof/>
        </w:rPr>
        <w:t>Figura 16. Árbol de ampliación en la búsqueda de vecinos</w:t>
      </w:r>
      <w:r w:rsidR="000C3F29">
        <w:rPr>
          <w:noProof/>
          <w:webHidden/>
        </w:rPr>
        <w:tab/>
      </w:r>
      <w:r w:rsidR="00FC5C71">
        <w:rPr>
          <w:noProof/>
          <w:webHidden/>
        </w:rPr>
        <w:fldChar w:fldCharType="begin"/>
      </w:r>
      <w:r w:rsidR="000C3F29">
        <w:rPr>
          <w:noProof/>
          <w:webHidden/>
        </w:rPr>
        <w:instrText xml:space="preserve"> PAGEREF _Toc471825608 \h </w:instrText>
      </w:r>
      <w:r w:rsidR="00FC5C71">
        <w:rPr>
          <w:noProof/>
          <w:webHidden/>
        </w:rPr>
      </w:r>
      <w:r w:rsidR="00FC5C71">
        <w:rPr>
          <w:noProof/>
          <w:webHidden/>
        </w:rPr>
        <w:fldChar w:fldCharType="separate"/>
      </w:r>
      <w:ins w:id="48" w:author="Alejandro Gil Hernán" w:date="2017-01-16T20:10:00Z">
        <w:r w:rsidR="00A8069E">
          <w:rPr>
            <w:noProof/>
            <w:webHidden/>
          </w:rPr>
          <w:t>24</w:t>
        </w:r>
      </w:ins>
      <w:del w:id="49" w:author="Alejandro Gil Hernán" w:date="2017-01-16T20:10:00Z">
        <w:r w:rsidR="0057226A" w:rsidDel="00A8069E">
          <w:rPr>
            <w:noProof/>
            <w:webHidden/>
          </w:rPr>
          <w:delText>22</w:delText>
        </w:r>
      </w:del>
      <w:r w:rsidR="00FC5C71">
        <w:rPr>
          <w:noProof/>
          <w:webHidden/>
        </w:rPr>
        <w:fldChar w:fldCharType="end"/>
      </w:r>
      <w:r>
        <w:rPr>
          <w:noProof/>
        </w:rPr>
        <w:fldChar w:fldCharType="end"/>
      </w:r>
    </w:p>
    <w:p w14:paraId="78B1EF44" w14:textId="5D0C6941" w:rsidR="000C3F29" w:rsidRDefault="00FA1BFA">
      <w:pPr>
        <w:pStyle w:val="Tabladeilustraciones"/>
        <w:tabs>
          <w:tab w:val="right" w:leader="dot" w:pos="8777"/>
        </w:tabs>
        <w:rPr>
          <w:rFonts w:asciiTheme="minorHAnsi" w:eastAsiaTheme="minorEastAsia" w:hAnsiTheme="minorHAnsi" w:cstheme="minorBidi"/>
          <w:smallCaps w:val="0"/>
          <w:noProof/>
          <w:sz w:val="24"/>
          <w:lang w:val="es-ES_tradnl" w:eastAsia="es-ES_tradnl"/>
        </w:rPr>
      </w:pPr>
      <w:r>
        <w:fldChar w:fldCharType="begin"/>
      </w:r>
      <w:r>
        <w:instrText xml:space="preserve"> HYPERLINK \l "_Toc471825609" </w:instrText>
      </w:r>
      <w:r>
        <w:fldChar w:fldCharType="separate"/>
      </w:r>
      <w:r w:rsidR="000C3F29" w:rsidRPr="00723C53">
        <w:rPr>
          <w:rStyle w:val="Hipervnculo"/>
          <w:noProof/>
        </w:rPr>
        <w:t>Figura 17. Vecindario de candidatos a vecinos más próximos en el espacio</w:t>
      </w:r>
      <w:r w:rsidR="000C3F29">
        <w:rPr>
          <w:noProof/>
          <w:webHidden/>
        </w:rPr>
        <w:tab/>
      </w:r>
      <w:r w:rsidR="00FC5C71">
        <w:rPr>
          <w:noProof/>
          <w:webHidden/>
        </w:rPr>
        <w:fldChar w:fldCharType="begin"/>
      </w:r>
      <w:r w:rsidR="000C3F29">
        <w:rPr>
          <w:noProof/>
          <w:webHidden/>
        </w:rPr>
        <w:instrText xml:space="preserve"> PAGEREF _Toc471825609 \h </w:instrText>
      </w:r>
      <w:r w:rsidR="00FC5C71">
        <w:rPr>
          <w:noProof/>
          <w:webHidden/>
        </w:rPr>
      </w:r>
      <w:r w:rsidR="00FC5C71">
        <w:rPr>
          <w:noProof/>
          <w:webHidden/>
        </w:rPr>
        <w:fldChar w:fldCharType="separate"/>
      </w:r>
      <w:ins w:id="50" w:author="Alejandro Gil Hernán" w:date="2017-01-16T20:10:00Z">
        <w:r w:rsidR="00A8069E">
          <w:rPr>
            <w:noProof/>
            <w:webHidden/>
          </w:rPr>
          <w:t>25</w:t>
        </w:r>
      </w:ins>
      <w:del w:id="51" w:author="Alejandro Gil Hernán" w:date="2017-01-16T20:10:00Z">
        <w:r w:rsidR="0057226A" w:rsidDel="00A8069E">
          <w:rPr>
            <w:noProof/>
            <w:webHidden/>
          </w:rPr>
          <w:delText>23</w:delText>
        </w:r>
      </w:del>
      <w:r w:rsidR="00FC5C71">
        <w:rPr>
          <w:noProof/>
          <w:webHidden/>
        </w:rPr>
        <w:fldChar w:fldCharType="end"/>
      </w:r>
      <w:r>
        <w:rPr>
          <w:noProof/>
        </w:rPr>
        <w:fldChar w:fldCharType="end"/>
      </w:r>
    </w:p>
    <w:p w14:paraId="5D34F9F0" w14:textId="402EC345" w:rsidR="000C3F29" w:rsidRDefault="00FA1BFA">
      <w:pPr>
        <w:pStyle w:val="Tabladeilustraciones"/>
        <w:tabs>
          <w:tab w:val="right" w:leader="dot" w:pos="8777"/>
        </w:tabs>
        <w:rPr>
          <w:rFonts w:asciiTheme="minorHAnsi" w:eastAsiaTheme="minorEastAsia" w:hAnsiTheme="minorHAnsi" w:cstheme="minorBidi"/>
          <w:smallCaps w:val="0"/>
          <w:noProof/>
          <w:sz w:val="24"/>
          <w:lang w:val="es-ES_tradnl" w:eastAsia="es-ES_tradnl"/>
        </w:rPr>
      </w:pPr>
      <w:r>
        <w:fldChar w:fldCharType="begin"/>
      </w:r>
      <w:r>
        <w:instrText xml:space="preserve"> HYPERLINK \l "_Toc471825610" </w:instrText>
      </w:r>
      <w:r>
        <w:fldChar w:fldCharType="separate"/>
      </w:r>
      <w:r w:rsidR="000C3F29" w:rsidRPr="00723C53">
        <w:rPr>
          <w:rStyle w:val="Hipervnculo"/>
          <w:noProof/>
        </w:rPr>
        <w:t>Figura 18. Radio que comprende los vecinos más próximos en el espacio</w:t>
      </w:r>
      <w:r w:rsidR="000C3F29">
        <w:rPr>
          <w:noProof/>
          <w:webHidden/>
        </w:rPr>
        <w:tab/>
      </w:r>
      <w:r w:rsidR="00FC5C71">
        <w:rPr>
          <w:noProof/>
          <w:webHidden/>
        </w:rPr>
        <w:fldChar w:fldCharType="begin"/>
      </w:r>
      <w:r w:rsidR="000C3F29">
        <w:rPr>
          <w:noProof/>
          <w:webHidden/>
        </w:rPr>
        <w:instrText xml:space="preserve"> PAGEREF _Toc471825610 \h </w:instrText>
      </w:r>
      <w:r w:rsidR="00FC5C71">
        <w:rPr>
          <w:noProof/>
          <w:webHidden/>
        </w:rPr>
      </w:r>
      <w:r w:rsidR="00FC5C71">
        <w:rPr>
          <w:noProof/>
          <w:webHidden/>
        </w:rPr>
        <w:fldChar w:fldCharType="separate"/>
      </w:r>
      <w:ins w:id="52" w:author="Alejandro Gil Hernán" w:date="2017-01-16T20:10:00Z">
        <w:r w:rsidR="00A8069E">
          <w:rPr>
            <w:noProof/>
            <w:webHidden/>
          </w:rPr>
          <w:t>25</w:t>
        </w:r>
      </w:ins>
      <w:del w:id="53" w:author="Alejandro Gil Hernán" w:date="2017-01-16T20:10:00Z">
        <w:r w:rsidR="0057226A" w:rsidDel="00A8069E">
          <w:rPr>
            <w:noProof/>
            <w:webHidden/>
          </w:rPr>
          <w:delText>23</w:delText>
        </w:r>
      </w:del>
      <w:r w:rsidR="00FC5C71">
        <w:rPr>
          <w:noProof/>
          <w:webHidden/>
        </w:rPr>
        <w:fldChar w:fldCharType="end"/>
      </w:r>
      <w:r>
        <w:rPr>
          <w:noProof/>
        </w:rPr>
        <w:fldChar w:fldCharType="end"/>
      </w:r>
    </w:p>
    <w:p w14:paraId="54655E4D" w14:textId="5D06140B" w:rsidR="000C3F29" w:rsidRDefault="00FA1BFA">
      <w:pPr>
        <w:pStyle w:val="Tabladeilustraciones"/>
        <w:tabs>
          <w:tab w:val="right" w:leader="dot" w:pos="8777"/>
        </w:tabs>
        <w:rPr>
          <w:rFonts w:asciiTheme="minorHAnsi" w:eastAsiaTheme="minorEastAsia" w:hAnsiTheme="minorHAnsi" w:cstheme="minorBidi"/>
          <w:smallCaps w:val="0"/>
          <w:noProof/>
          <w:sz w:val="24"/>
          <w:lang w:val="es-ES_tradnl" w:eastAsia="es-ES_tradnl"/>
        </w:rPr>
      </w:pPr>
      <w:r>
        <w:fldChar w:fldCharType="begin"/>
      </w:r>
      <w:r>
        <w:instrText xml:space="preserve"> HYPERLINK \l "_Toc471825611" </w:instrText>
      </w:r>
      <w:r>
        <w:fldChar w:fldCharType="separate"/>
      </w:r>
      <w:r w:rsidR="000C3F29" w:rsidRPr="00723C53">
        <w:rPr>
          <w:rStyle w:val="Hipervnculo"/>
          <w:noProof/>
        </w:rPr>
        <w:t>Figura 19. Mapa bidimensional de vecinos con particiones aleatorias</w:t>
      </w:r>
      <w:r w:rsidR="000C3F29">
        <w:rPr>
          <w:noProof/>
          <w:webHidden/>
        </w:rPr>
        <w:tab/>
      </w:r>
      <w:r w:rsidR="00FC5C71">
        <w:rPr>
          <w:noProof/>
          <w:webHidden/>
        </w:rPr>
        <w:fldChar w:fldCharType="begin"/>
      </w:r>
      <w:r w:rsidR="000C3F29">
        <w:rPr>
          <w:noProof/>
          <w:webHidden/>
        </w:rPr>
        <w:instrText xml:space="preserve"> PAGEREF _Toc471825611 \h </w:instrText>
      </w:r>
      <w:r w:rsidR="00FC5C71">
        <w:rPr>
          <w:noProof/>
          <w:webHidden/>
        </w:rPr>
      </w:r>
      <w:r w:rsidR="00FC5C71">
        <w:rPr>
          <w:noProof/>
          <w:webHidden/>
        </w:rPr>
        <w:fldChar w:fldCharType="separate"/>
      </w:r>
      <w:ins w:id="54" w:author="Alejandro Gil Hernán" w:date="2017-01-16T20:10:00Z">
        <w:r w:rsidR="00A8069E">
          <w:rPr>
            <w:noProof/>
            <w:webHidden/>
          </w:rPr>
          <w:t>26</w:t>
        </w:r>
      </w:ins>
      <w:del w:id="55" w:author="Alejandro Gil Hernán" w:date="2017-01-16T20:10:00Z">
        <w:r w:rsidR="0057226A" w:rsidDel="00A8069E">
          <w:rPr>
            <w:noProof/>
            <w:webHidden/>
          </w:rPr>
          <w:delText>24</w:delText>
        </w:r>
      </w:del>
      <w:r w:rsidR="00FC5C71">
        <w:rPr>
          <w:noProof/>
          <w:webHidden/>
        </w:rPr>
        <w:fldChar w:fldCharType="end"/>
      </w:r>
      <w:r>
        <w:rPr>
          <w:noProof/>
        </w:rPr>
        <w:fldChar w:fldCharType="end"/>
      </w:r>
    </w:p>
    <w:p w14:paraId="4FDFA250" w14:textId="4D3BCC00" w:rsidR="000C3F29" w:rsidRDefault="00FA1BFA">
      <w:pPr>
        <w:pStyle w:val="Tabladeilustraciones"/>
        <w:tabs>
          <w:tab w:val="right" w:leader="dot" w:pos="8777"/>
        </w:tabs>
        <w:rPr>
          <w:rFonts w:asciiTheme="minorHAnsi" w:eastAsiaTheme="minorEastAsia" w:hAnsiTheme="minorHAnsi" w:cstheme="minorBidi"/>
          <w:smallCaps w:val="0"/>
          <w:noProof/>
          <w:sz w:val="24"/>
          <w:lang w:val="es-ES_tradnl" w:eastAsia="es-ES_tradnl"/>
        </w:rPr>
      </w:pPr>
      <w:r>
        <w:fldChar w:fldCharType="begin"/>
      </w:r>
      <w:r>
        <w:instrText xml:space="preserve"> HYPERLINK \l "_Toc471825612" </w:instrText>
      </w:r>
      <w:r>
        <w:fldChar w:fldCharType="separate"/>
      </w:r>
      <w:r w:rsidR="000C3F29" w:rsidRPr="00723C53">
        <w:rPr>
          <w:rStyle w:val="Hipervnculo"/>
          <w:noProof/>
        </w:rPr>
        <w:t>Figura 20. Annoy vs NMSLIB</w:t>
      </w:r>
      <w:r w:rsidR="000C3F29">
        <w:rPr>
          <w:noProof/>
          <w:webHidden/>
        </w:rPr>
        <w:tab/>
      </w:r>
      <w:r w:rsidR="00FC5C71">
        <w:rPr>
          <w:noProof/>
          <w:webHidden/>
        </w:rPr>
        <w:fldChar w:fldCharType="begin"/>
      </w:r>
      <w:r w:rsidR="000C3F29">
        <w:rPr>
          <w:noProof/>
          <w:webHidden/>
        </w:rPr>
        <w:instrText xml:space="preserve"> PAGEREF _Toc471825612 \h </w:instrText>
      </w:r>
      <w:r w:rsidR="00FC5C71">
        <w:rPr>
          <w:noProof/>
          <w:webHidden/>
        </w:rPr>
      </w:r>
      <w:r w:rsidR="00FC5C71">
        <w:rPr>
          <w:noProof/>
          <w:webHidden/>
        </w:rPr>
        <w:fldChar w:fldCharType="separate"/>
      </w:r>
      <w:ins w:id="56" w:author="Alejandro Gil Hernán" w:date="2017-01-16T20:10:00Z">
        <w:r w:rsidR="00A8069E">
          <w:rPr>
            <w:noProof/>
            <w:webHidden/>
          </w:rPr>
          <w:t>26</w:t>
        </w:r>
      </w:ins>
      <w:del w:id="57" w:author="Alejandro Gil Hernán" w:date="2017-01-16T20:10:00Z">
        <w:r w:rsidR="0057226A" w:rsidDel="00A8069E">
          <w:rPr>
            <w:noProof/>
            <w:webHidden/>
          </w:rPr>
          <w:delText>24</w:delText>
        </w:r>
      </w:del>
      <w:r w:rsidR="00FC5C71">
        <w:rPr>
          <w:noProof/>
          <w:webHidden/>
        </w:rPr>
        <w:fldChar w:fldCharType="end"/>
      </w:r>
      <w:r>
        <w:rPr>
          <w:noProof/>
        </w:rPr>
        <w:fldChar w:fldCharType="end"/>
      </w:r>
    </w:p>
    <w:p w14:paraId="5162B7F2" w14:textId="0A0E0C52" w:rsidR="000C3F29" w:rsidRDefault="00FA1BFA">
      <w:pPr>
        <w:pStyle w:val="Tabladeilustraciones"/>
        <w:tabs>
          <w:tab w:val="right" w:leader="dot" w:pos="8777"/>
        </w:tabs>
        <w:rPr>
          <w:rFonts w:asciiTheme="minorHAnsi" w:eastAsiaTheme="minorEastAsia" w:hAnsiTheme="minorHAnsi" w:cstheme="minorBidi"/>
          <w:smallCaps w:val="0"/>
          <w:noProof/>
          <w:sz w:val="24"/>
          <w:lang w:val="es-ES_tradnl" w:eastAsia="es-ES_tradnl"/>
        </w:rPr>
      </w:pPr>
      <w:r>
        <w:fldChar w:fldCharType="begin"/>
      </w:r>
      <w:r>
        <w:instrText xml:space="preserve"> HYPERLINK \l "_Toc471825613" </w:instrText>
      </w:r>
      <w:r>
        <w:fldChar w:fldCharType="separate"/>
      </w:r>
      <w:r w:rsidR="000C3F29" w:rsidRPr="00723C53">
        <w:rPr>
          <w:rStyle w:val="Hipervnculo"/>
          <w:noProof/>
        </w:rPr>
        <w:t>Figura 21. Esquema de empleo de NMSLIB</w:t>
      </w:r>
      <w:r w:rsidR="000C3F29">
        <w:rPr>
          <w:noProof/>
          <w:webHidden/>
        </w:rPr>
        <w:tab/>
      </w:r>
      <w:r w:rsidR="00FC5C71">
        <w:rPr>
          <w:noProof/>
          <w:webHidden/>
        </w:rPr>
        <w:fldChar w:fldCharType="begin"/>
      </w:r>
      <w:r w:rsidR="000C3F29">
        <w:rPr>
          <w:noProof/>
          <w:webHidden/>
        </w:rPr>
        <w:instrText xml:space="preserve"> PAGEREF _Toc471825613 \h </w:instrText>
      </w:r>
      <w:r w:rsidR="00FC5C71">
        <w:rPr>
          <w:noProof/>
          <w:webHidden/>
        </w:rPr>
      </w:r>
      <w:r w:rsidR="00FC5C71">
        <w:rPr>
          <w:noProof/>
          <w:webHidden/>
        </w:rPr>
        <w:fldChar w:fldCharType="separate"/>
      </w:r>
      <w:ins w:id="58" w:author="Alejandro Gil Hernán" w:date="2017-01-16T20:10:00Z">
        <w:r w:rsidR="00A8069E">
          <w:rPr>
            <w:noProof/>
            <w:webHidden/>
          </w:rPr>
          <w:t>27</w:t>
        </w:r>
      </w:ins>
      <w:del w:id="59" w:author="Alejandro Gil Hernán" w:date="2017-01-16T20:10:00Z">
        <w:r w:rsidR="0057226A" w:rsidDel="00A8069E">
          <w:rPr>
            <w:noProof/>
            <w:webHidden/>
          </w:rPr>
          <w:delText>25</w:delText>
        </w:r>
      </w:del>
      <w:r w:rsidR="00FC5C71">
        <w:rPr>
          <w:noProof/>
          <w:webHidden/>
        </w:rPr>
        <w:fldChar w:fldCharType="end"/>
      </w:r>
      <w:r>
        <w:rPr>
          <w:noProof/>
        </w:rPr>
        <w:fldChar w:fldCharType="end"/>
      </w:r>
    </w:p>
    <w:p w14:paraId="5337936F" w14:textId="77777777" w:rsidR="002B4C11" w:rsidRPr="002B4C11" w:rsidRDefault="00FC5C71" w:rsidP="00C66DFB">
      <w:pPr>
        <w:rPr>
          <w:b/>
          <w:sz w:val="32"/>
        </w:rPr>
      </w:pPr>
      <w:r>
        <w:rPr>
          <w:b/>
          <w:sz w:val="32"/>
        </w:rPr>
        <w:fldChar w:fldCharType="end"/>
      </w:r>
    </w:p>
    <w:p w14:paraId="161FDEF8" w14:textId="77777777" w:rsidR="009704D8" w:rsidRDefault="009704D8" w:rsidP="009704D8">
      <w:pPr>
        <w:jc w:val="center"/>
        <w:rPr>
          <w:b/>
          <w:bCs/>
          <w:sz w:val="32"/>
        </w:rPr>
      </w:pPr>
      <w:bookmarkStart w:id="60" w:name="tablas"/>
      <w:bookmarkEnd w:id="60"/>
      <w:r w:rsidRPr="00E513E8">
        <w:rPr>
          <w:b/>
          <w:bCs/>
          <w:sz w:val="32"/>
        </w:rPr>
        <w:lastRenderedPageBreak/>
        <w:t>INDICE DE TABLAS</w:t>
      </w:r>
    </w:p>
    <w:p w14:paraId="5FB99B2C" w14:textId="77777777" w:rsidR="002556F8" w:rsidRDefault="002556F8" w:rsidP="009704D8">
      <w:pPr>
        <w:jc w:val="center"/>
        <w:rPr>
          <w:b/>
          <w:bCs/>
          <w:sz w:val="32"/>
        </w:rPr>
      </w:pPr>
    </w:p>
    <w:p w14:paraId="6E82C0F9" w14:textId="77777777" w:rsidR="00BE2E3A" w:rsidRPr="00E513E8" w:rsidRDefault="00BE2E3A" w:rsidP="009704D8">
      <w:pPr>
        <w:jc w:val="center"/>
        <w:rPr>
          <w:b/>
          <w:bCs/>
          <w:sz w:val="32"/>
        </w:rPr>
      </w:pPr>
    </w:p>
    <w:p w14:paraId="2931F011" w14:textId="77777777" w:rsidR="002B4C11" w:rsidRDefault="002B4C11">
      <w:pPr>
        <w:rPr>
          <w:b/>
          <w:bCs/>
          <w:sz w:val="22"/>
          <w:szCs w:val="22"/>
        </w:rPr>
        <w:sectPr w:rsidR="002B4C11" w:rsidSect="00491726">
          <w:headerReference w:type="default" r:id="rId13"/>
          <w:footerReference w:type="default" r:id="rId14"/>
          <w:headerReference w:type="first" r:id="rId15"/>
          <w:footerReference w:type="first" r:id="rId16"/>
          <w:type w:val="oddPage"/>
          <w:pgSz w:w="11906" w:h="16838" w:code="9"/>
          <w:pgMar w:top="1418" w:right="1418" w:bottom="1418" w:left="1701" w:header="708" w:footer="708" w:gutter="0"/>
          <w:pgNumType w:fmt="lowerRoman" w:start="1"/>
          <w:cols w:space="708"/>
          <w:titlePg/>
          <w:docGrid w:linePitch="360"/>
        </w:sectPr>
      </w:pPr>
    </w:p>
    <w:p w14:paraId="7BD38D52" w14:textId="77777777" w:rsidR="002B4C11" w:rsidRDefault="002B4C11">
      <w:pPr>
        <w:rPr>
          <w:b/>
          <w:bCs/>
          <w:sz w:val="22"/>
          <w:szCs w:val="22"/>
        </w:rPr>
        <w:sectPr w:rsidR="002B4C11" w:rsidSect="002B4C11">
          <w:pgSz w:w="11906" w:h="16838" w:code="9"/>
          <w:pgMar w:top="1418" w:right="1418" w:bottom="1418" w:left="1701" w:header="708" w:footer="708" w:gutter="0"/>
          <w:pgNumType w:fmt="lowerRoman" w:start="1"/>
          <w:cols w:space="708"/>
          <w:titlePg/>
          <w:docGrid w:linePitch="360"/>
        </w:sectPr>
      </w:pPr>
    </w:p>
    <w:p w14:paraId="7DE17820" w14:textId="77777777" w:rsidR="00A00BC2" w:rsidRPr="00E513E8" w:rsidRDefault="00A00BC2">
      <w:pPr>
        <w:rPr>
          <w:b/>
          <w:bCs/>
          <w:sz w:val="22"/>
          <w:szCs w:val="22"/>
        </w:rPr>
        <w:sectPr w:rsidR="00A00BC2" w:rsidRPr="00E513E8" w:rsidSect="002B4C11">
          <w:type w:val="continuous"/>
          <w:pgSz w:w="11906" w:h="16838" w:code="9"/>
          <w:pgMar w:top="1418" w:right="1418" w:bottom="1418" w:left="1701" w:header="708" w:footer="708" w:gutter="0"/>
          <w:pgNumType w:fmt="lowerRoman" w:start="1"/>
          <w:cols w:space="708"/>
          <w:titlePg/>
          <w:docGrid w:linePitch="360"/>
        </w:sectPr>
      </w:pPr>
    </w:p>
    <w:p w14:paraId="4DCA4ED9" w14:textId="77777777" w:rsidR="0039500E" w:rsidRDefault="0039500E" w:rsidP="0003057B">
      <w:pPr>
        <w:pStyle w:val="Ttulo1"/>
      </w:pPr>
      <w:bookmarkStart w:id="61" w:name="_INTRODUCCION"/>
      <w:bookmarkStart w:id="62" w:name="_Toc39142087"/>
      <w:bookmarkStart w:id="63" w:name="_Ref39698822"/>
      <w:bookmarkStart w:id="64" w:name="_Ref39698829"/>
      <w:bookmarkStart w:id="65" w:name="_Ref39698833"/>
      <w:bookmarkStart w:id="66" w:name="_Ref39996301"/>
      <w:bookmarkStart w:id="67" w:name="_Toc43291892"/>
      <w:bookmarkStart w:id="68" w:name="_Toc45169679"/>
      <w:bookmarkStart w:id="69" w:name="_Toc471826467"/>
      <w:bookmarkEnd w:id="61"/>
      <w:r w:rsidRPr="0003057B">
        <w:lastRenderedPageBreak/>
        <w:t>Introducción</w:t>
      </w:r>
      <w:bookmarkEnd w:id="62"/>
      <w:bookmarkEnd w:id="63"/>
      <w:bookmarkEnd w:id="64"/>
      <w:bookmarkEnd w:id="65"/>
      <w:bookmarkEnd w:id="66"/>
      <w:bookmarkEnd w:id="67"/>
      <w:bookmarkEnd w:id="68"/>
      <w:bookmarkEnd w:id="69"/>
    </w:p>
    <w:p w14:paraId="653FB1F9" w14:textId="77777777" w:rsidR="00CB6D48" w:rsidRDefault="00CB6D48" w:rsidP="00CB6D48"/>
    <w:p w14:paraId="579B80D0" w14:textId="4E792F12" w:rsidR="00CB6D48" w:rsidRPr="00C91557" w:rsidRDefault="00CB6D48" w:rsidP="00C91557">
      <w:pPr>
        <w:ind w:left="113"/>
      </w:pPr>
      <w:r>
        <w:t>Los sistemas de recomendación</w:t>
      </w:r>
      <w:r w:rsidR="00D446B0">
        <w:t xml:space="preserve"> (SR)</w:t>
      </w:r>
      <w:r>
        <w:t xml:space="preserve"> son herramientas software y técnicas que proveen al </w:t>
      </w:r>
      <w:r w:rsidRPr="00C91557">
        <w:t>usuario de elementos</w:t>
      </w:r>
      <w:r w:rsidR="006D273C" w:rsidRPr="00C91557">
        <w:t xml:space="preserve"> que pueden resultarle </w:t>
      </w:r>
      <w:r w:rsidRPr="00C91557">
        <w:t xml:space="preserve">interesantes </w:t>
      </w:r>
      <w:r w:rsidR="006D273C" w:rsidRPr="00C91557">
        <w:t xml:space="preserve">y </w:t>
      </w:r>
      <w:r w:rsidRPr="00C91557">
        <w:t>afines a sus gustos</w:t>
      </w:r>
      <w:r w:rsidR="006D273C" w:rsidRPr="00C91557">
        <w:t xml:space="preserve">, facilitando la labor </w:t>
      </w:r>
      <w:r w:rsidR="00034D51" w:rsidRPr="00C91557">
        <w:t xml:space="preserve">de </w:t>
      </w:r>
      <w:r w:rsidR="006D273C" w:rsidRPr="00C91557">
        <w:t>búsqueda</w:t>
      </w:r>
      <w:r w:rsidR="00034D51" w:rsidRPr="00C91557">
        <w:t xml:space="preserve"> entre la inmensa cantidad de información de la que dispone</w:t>
      </w:r>
      <w:r w:rsidRPr="00C91557">
        <w:t xml:space="preserve">. </w:t>
      </w:r>
      <w:r w:rsidR="00E2435C">
        <w:t>E</w:t>
      </w:r>
      <w:r w:rsidR="00E2435C" w:rsidRPr="00C91557">
        <w:t xml:space="preserve">stas </w:t>
      </w:r>
      <w:r w:rsidRPr="00C91557">
        <w:t xml:space="preserve">recomendaciones están relacionadas con las acciones que lleva a cabo el usuario: productos comprados, música que escucha, libros que </w:t>
      </w:r>
      <w:r w:rsidR="008A60C6" w:rsidRPr="00C91557">
        <w:t>lee</w:t>
      </w:r>
      <w:r w:rsidR="008A60C6">
        <w:t>,</w:t>
      </w:r>
      <w:r w:rsidRPr="00C91557">
        <w:t xml:space="preserve"> etc.</w:t>
      </w:r>
    </w:p>
    <w:p w14:paraId="03A97FDC" w14:textId="77777777" w:rsidR="00C91557" w:rsidRPr="00C91557" w:rsidRDefault="00C91557" w:rsidP="00C91557">
      <w:pPr>
        <w:ind w:left="142" w:firstLine="425"/>
      </w:pPr>
    </w:p>
    <w:p w14:paraId="189ADBAA" w14:textId="77777777" w:rsidR="00034D51" w:rsidRPr="003F0248" w:rsidRDefault="00034D51" w:rsidP="00FD7685">
      <w:pPr>
        <w:ind w:left="142" w:firstLine="425"/>
        <w:rPr>
          <w:u w:val="single"/>
        </w:rPr>
      </w:pPr>
      <w:r w:rsidRPr="00C91557">
        <w:t>Hoy en día estamos más que acostumbrados a que prácticamente la totalidad de las aplicaciones informáticas de uso diario nos propongan contenido, ya sea porque Amazon nos recomiende</w:t>
      </w:r>
      <w:r>
        <w:t xml:space="preserve"> un producto que comprar, </w:t>
      </w:r>
      <w:proofErr w:type="spellStart"/>
      <w:r>
        <w:t>Spotify</w:t>
      </w:r>
      <w:proofErr w:type="spellEnd"/>
      <w:r>
        <w:t xml:space="preserve"> una canción que escuchar o </w:t>
      </w:r>
      <w:proofErr w:type="spellStart"/>
      <w:r>
        <w:t>Youtube</w:t>
      </w:r>
      <w:proofErr w:type="spellEnd"/>
      <w:r>
        <w:t xml:space="preserve"> un vídeo que quizá nos guste</w:t>
      </w:r>
      <w:r w:rsidR="00E93C71">
        <w:t xml:space="preserve">. En definitiva, no nos resulta extraño que la propaganda </w:t>
      </w:r>
      <w:r w:rsidR="00E93C71" w:rsidRPr="00E93C71">
        <w:rPr>
          <w:i/>
        </w:rPr>
        <w:t>online</w:t>
      </w:r>
      <w:r w:rsidR="00E93C71">
        <w:rPr>
          <w:i/>
        </w:rPr>
        <w:t xml:space="preserve"> </w:t>
      </w:r>
      <w:r w:rsidR="00E93C71">
        <w:t>se adapte a nosotros</w:t>
      </w:r>
      <w:r w:rsidR="003F0248">
        <w:t xml:space="preserve"> con recomendaciones personalizadas.</w:t>
      </w:r>
    </w:p>
    <w:p w14:paraId="07E9B9D7" w14:textId="77777777" w:rsidR="00BA585C" w:rsidRPr="00C058E2" w:rsidRDefault="002556F8" w:rsidP="00E45135">
      <w:pPr>
        <w:pStyle w:val="Ttulo2"/>
      </w:pPr>
      <w:bookmarkStart w:id="70" w:name="_Toc471826468"/>
      <w:r w:rsidRPr="000F1E94">
        <w:t>Motivación</w:t>
      </w:r>
      <w:bookmarkEnd w:id="70"/>
    </w:p>
    <w:p w14:paraId="2C8B1F9C" w14:textId="77777777" w:rsidR="00553206" w:rsidRDefault="00553206" w:rsidP="00553206"/>
    <w:p w14:paraId="7048677B" w14:textId="34B595C9" w:rsidR="000D5388" w:rsidRDefault="004B2733" w:rsidP="004B2733">
      <w:pPr>
        <w:ind w:left="142"/>
      </w:pPr>
      <w:r>
        <w:t xml:space="preserve">Los sistemas de recomendación nacen con el objetivo de facilitar la toma de decisiones al usuario, así como de aumentar el beneficio de empresas dedicadas al comercio </w:t>
      </w:r>
      <w:r w:rsidRPr="00487CA9">
        <w:rPr>
          <w:i/>
        </w:rPr>
        <w:t>online</w:t>
      </w:r>
      <w:r>
        <w:t>. Desde la aparición de la</w:t>
      </w:r>
      <w:ins w:id="71" w:author="Alejandro Gil Hernán" w:date="2017-01-16T17:41:00Z">
        <w:r w:rsidR="00FA1BFA">
          <w:t xml:space="preserve"> </w:t>
        </w:r>
      </w:ins>
      <w:del w:id="72" w:author="Alejandro Gil Hernán" w:date="2017-01-16T17:41:00Z">
        <w:r w:rsidDel="00FA1BFA">
          <w:delText xml:space="preserve"> WWW </w:delText>
        </w:r>
        <w:r w:rsidR="006E0CBC" w:rsidDel="00FA1BFA">
          <w:delText>(</w:delText>
        </w:r>
      </w:del>
      <w:proofErr w:type="spellStart"/>
      <w:r w:rsidR="00416A47" w:rsidRPr="00416A47">
        <w:rPr>
          <w:i/>
        </w:rPr>
        <w:t>World</w:t>
      </w:r>
      <w:proofErr w:type="spellEnd"/>
      <w:r w:rsidR="00416A47" w:rsidRPr="00416A47">
        <w:rPr>
          <w:i/>
        </w:rPr>
        <w:t xml:space="preserve"> Wide Web</w:t>
      </w:r>
      <w:ins w:id="73" w:author="Alejandro Gil Hernán" w:date="2017-01-16T17:41:00Z">
        <w:r w:rsidR="00FA1BFA">
          <w:t xml:space="preserve"> </w:t>
        </w:r>
      </w:ins>
      <w:del w:id="74" w:author="Alejandro Gil Hernán" w:date="2017-01-16T17:41:00Z">
        <w:r w:rsidR="006E0CBC" w:rsidDel="00FA1BFA">
          <w:delText xml:space="preserve">) </w:delText>
        </w:r>
      </w:del>
      <w:r w:rsidR="006E0CBC">
        <w:t xml:space="preserve">el comercio en internet ha experimentado un crecimiento exponencial, hasta el punto </w:t>
      </w:r>
      <w:r w:rsidR="00E2766D">
        <w:t xml:space="preserve">de </w:t>
      </w:r>
      <w:r w:rsidR="006E0CBC">
        <w:t xml:space="preserve">que la comisión nacional de los mercados y la competencia </w:t>
      </w:r>
      <w:del w:id="75" w:author="Alejandro Gil Hernán" w:date="2017-01-16T17:41:00Z">
        <w:r w:rsidR="002A349A" w:rsidDel="00FA1BFA">
          <w:delText xml:space="preserve">(CNMC) </w:delText>
        </w:r>
      </w:del>
      <w:r w:rsidR="006E0CBC">
        <w:t xml:space="preserve">determinó que </w:t>
      </w:r>
      <w:r w:rsidR="00137090">
        <w:t xml:space="preserve">la facturación de las tiendas </w:t>
      </w:r>
      <w:r w:rsidR="00137090">
        <w:rPr>
          <w:i/>
        </w:rPr>
        <w:t>online</w:t>
      </w:r>
      <w:r w:rsidR="00137090">
        <w:t xml:space="preserve"> en España crecía</w:t>
      </w:r>
      <w:r w:rsidR="006E0CBC">
        <w:t xml:space="preserve"> a un 25% interanual.</w:t>
      </w:r>
    </w:p>
    <w:p w14:paraId="24B6C249" w14:textId="77777777" w:rsidR="000D5388" w:rsidRDefault="000D5388" w:rsidP="004B2733">
      <w:pPr>
        <w:ind w:left="142"/>
      </w:pPr>
    </w:p>
    <w:p w14:paraId="124833E1" w14:textId="77777777" w:rsidR="0068579B" w:rsidRDefault="000D5388" w:rsidP="0068579B">
      <w:pPr>
        <w:keepNext/>
        <w:ind w:left="142"/>
        <w:jc w:val="center"/>
      </w:pPr>
      <w:r>
        <w:rPr>
          <w:noProof/>
          <w:lang w:val="es-ES_tradnl" w:eastAsia="es-ES_tradnl"/>
        </w:rPr>
        <w:drawing>
          <wp:inline distT="0" distB="0" distL="0" distR="0" wp14:anchorId="29D5870D" wp14:editId="7FAABE62">
            <wp:extent cx="3862264" cy="2765604"/>
            <wp:effectExtent l="19050" t="19050" r="508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comm.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874017" cy="2774020"/>
                    </a:xfrm>
                    <a:prstGeom prst="rect">
                      <a:avLst/>
                    </a:prstGeom>
                    <a:ln w="3175">
                      <a:solidFill>
                        <a:schemeClr val="tx1"/>
                      </a:solidFill>
                    </a:ln>
                  </pic:spPr>
                </pic:pic>
              </a:graphicData>
            </a:graphic>
          </wp:inline>
        </w:drawing>
      </w:r>
    </w:p>
    <w:p w14:paraId="76FAEB8B" w14:textId="067FE6ED" w:rsidR="006E0CBC" w:rsidRDefault="0068579B" w:rsidP="0068579B">
      <w:pPr>
        <w:pStyle w:val="Descripcin"/>
      </w:pPr>
      <w:bookmarkStart w:id="76" w:name="_Toc471825593"/>
      <w:r>
        <w:t xml:space="preserve">Figura </w:t>
      </w:r>
      <w:fldSimple w:instr=" SEQ Figura \* ARABIC ">
        <w:r w:rsidR="00A8069E">
          <w:rPr>
            <w:noProof/>
          </w:rPr>
          <w:t>1</w:t>
        </w:r>
      </w:fldSimple>
      <w:r>
        <w:t>. Valor de las ventas del comercio electrónico en EEUU</w:t>
      </w:r>
      <w:bookmarkEnd w:id="76"/>
    </w:p>
    <w:p w14:paraId="132B252A" w14:textId="77777777" w:rsidR="008A74E3" w:rsidRDefault="0089117C" w:rsidP="00FD7685">
      <w:pPr>
        <w:ind w:left="142" w:firstLine="425"/>
      </w:pPr>
      <w:r>
        <w:t xml:space="preserve">Para conseguir </w:t>
      </w:r>
      <w:r w:rsidR="00E2766D">
        <w:t xml:space="preserve">estos </w:t>
      </w:r>
      <w:r>
        <w:t xml:space="preserve">buenos resultados, </w:t>
      </w:r>
      <w:r w:rsidR="004802CF">
        <w:t>l</w:t>
      </w:r>
      <w:r>
        <w:t>os</w:t>
      </w:r>
      <w:r w:rsidR="009821D1">
        <w:t xml:space="preserve"> </w:t>
      </w:r>
      <w:r w:rsidR="002A349A">
        <w:t xml:space="preserve">puntos más importantes de </w:t>
      </w:r>
      <w:r w:rsidR="008F273F">
        <w:t xml:space="preserve">los </w:t>
      </w:r>
      <w:r w:rsidR="002A349A">
        <w:t>SR</w:t>
      </w:r>
      <w:r w:rsidR="00F02F63">
        <w:t xml:space="preserve"> </w:t>
      </w:r>
      <w:r w:rsidR="009F1098">
        <w:t>son</w:t>
      </w:r>
      <w:r>
        <w:t xml:space="preserve"> </w:t>
      </w:r>
      <w:r w:rsidR="009821D1">
        <w:t>la valoración y comparación de los resultados obtenidos en las recomendaciones</w:t>
      </w:r>
      <w:r w:rsidR="00EB3A16">
        <w:t xml:space="preserve">, lo que se conoce como evaluación. Durante mucho tiempo la manera natural de evaluar </w:t>
      </w:r>
      <w:r w:rsidR="00E2766D">
        <w:t xml:space="preserve">estos sistemas </w:t>
      </w:r>
      <w:r w:rsidR="00EB3A16">
        <w:t>eran las métricas de error, pero es evidente que a lo largo de los años las tendencias varían</w:t>
      </w:r>
      <w:del w:id="77" w:author="Alejandro Bellogín" w:date="2017-01-16T14:59:00Z">
        <w:r w:rsidR="00EB3A16" w:rsidDel="000B2FAA">
          <w:delText xml:space="preserve">, </w:delText>
        </w:r>
      </w:del>
      <w:ins w:id="78" w:author="Alejandro Bellogín" w:date="2017-01-16T14:59:00Z">
        <w:r w:rsidR="000B2FAA">
          <w:t xml:space="preserve">; </w:t>
        </w:r>
      </w:ins>
      <w:r w:rsidR="00EB3A16">
        <w:t>por ello, en la actualidad,</w:t>
      </w:r>
      <w:r w:rsidR="00C91557">
        <w:t xml:space="preserve"> </w:t>
      </w:r>
      <w:r w:rsidR="00EB3A16">
        <w:t xml:space="preserve">están evolucionando hacia métricas basadas en ranking, </w:t>
      </w:r>
      <w:r w:rsidR="006D7D22">
        <w:t>ampliando un nuevo horizonte de estudio y desarroll</w:t>
      </w:r>
      <w:r w:rsidR="00C8223C">
        <w:t>o</w:t>
      </w:r>
      <w:r w:rsidR="00833B8D">
        <w:t xml:space="preserve">. Ahora queda </w:t>
      </w:r>
      <w:r w:rsidR="00833B8D">
        <w:lastRenderedPageBreak/>
        <w:t>pendiente la comparativa de efectividad entre los distintos algoritmos y variantes dentro de éstos</w:t>
      </w:r>
      <w:r w:rsidR="0085461A">
        <w:t xml:space="preserve"> con este nuevo tipo de métricas.</w:t>
      </w:r>
    </w:p>
    <w:p w14:paraId="793D84DC" w14:textId="77777777" w:rsidR="00A6419D" w:rsidRDefault="00A6419D" w:rsidP="00A6419D">
      <w:pPr>
        <w:ind w:left="142" w:firstLine="425"/>
      </w:pPr>
    </w:p>
    <w:p w14:paraId="481EEC80" w14:textId="77777777" w:rsidR="00553206" w:rsidRDefault="00553206" w:rsidP="00FD7685">
      <w:pPr>
        <w:ind w:left="142" w:firstLine="425"/>
      </w:pPr>
      <w:r>
        <w:t xml:space="preserve">Este trabajo de fin de grado se ha realizado con la intención de crear un </w:t>
      </w:r>
      <w:proofErr w:type="spellStart"/>
      <w:r>
        <w:t>framework</w:t>
      </w:r>
      <w:proofErr w:type="spellEnd"/>
      <w:r>
        <w:t xml:space="preserve"> </w:t>
      </w:r>
      <w:r w:rsidR="004F2779">
        <w:t xml:space="preserve">donde </w:t>
      </w:r>
      <w:r>
        <w:t xml:space="preserve">sea posible la comparación de resultados para recomendaciones generadas con </w:t>
      </w:r>
      <w:r w:rsidR="004F2779">
        <w:t xml:space="preserve">un </w:t>
      </w:r>
      <w:r>
        <w:t xml:space="preserve">algoritmo </w:t>
      </w:r>
      <w:r w:rsidR="004F2779">
        <w:t>basado en vecinos cercan</w:t>
      </w:r>
      <w:r w:rsidR="00945898">
        <w:t>o</w:t>
      </w:r>
      <w:r w:rsidR="004F2779">
        <w:t xml:space="preserve">s (KNN) </w:t>
      </w:r>
      <w:r>
        <w:t xml:space="preserve">y todas sus variantes posibles, </w:t>
      </w:r>
      <w:r w:rsidR="00403A30">
        <w:t xml:space="preserve">ya que como se ha mencionado anteriormente, </w:t>
      </w:r>
      <w:r>
        <w:t xml:space="preserve">esto viene motivado </w:t>
      </w:r>
      <w:r w:rsidR="00403A30">
        <w:t>por el cambio en las métricas de evaluación (</w:t>
      </w:r>
      <w:r>
        <w:t xml:space="preserve">la manera en que se mide </w:t>
      </w:r>
      <w:r w:rsidR="00D1119D">
        <w:t xml:space="preserve">la tasa </w:t>
      </w:r>
      <w:r>
        <w:t xml:space="preserve">de error </w:t>
      </w:r>
      <w:r w:rsidR="00C058E2">
        <w:t>y</w:t>
      </w:r>
      <w:r w:rsidR="005A6913">
        <w:t>,</w:t>
      </w:r>
      <w:r w:rsidR="00C058E2">
        <w:t xml:space="preserve"> por tanto, la eficacia</w:t>
      </w:r>
      <w:r w:rsidR="00254629">
        <w:t xml:space="preserve"> </w:t>
      </w:r>
      <w:r>
        <w:t>en una recomendación</w:t>
      </w:r>
      <w:r w:rsidR="00403A30">
        <w:t>)</w:t>
      </w:r>
      <w:r w:rsidR="00D1119D">
        <w:t>.</w:t>
      </w:r>
    </w:p>
    <w:p w14:paraId="6563B8A6" w14:textId="77777777" w:rsidR="00250F0E" w:rsidRDefault="00250F0E" w:rsidP="00254629">
      <w:pPr>
        <w:ind w:left="142" w:firstLine="425"/>
      </w:pPr>
    </w:p>
    <w:p w14:paraId="3DAFA374" w14:textId="77777777" w:rsidR="00250F0E" w:rsidRDefault="00250F0E" w:rsidP="00FD7685">
      <w:pPr>
        <w:ind w:left="142" w:firstLine="425"/>
      </w:pPr>
      <w:r>
        <w:t>Esto es importante ya que los sistemas de recomendación ofrecen una serie de ventajas a las plataformas de productos online:</w:t>
      </w:r>
    </w:p>
    <w:p w14:paraId="161E693E" w14:textId="77777777" w:rsidR="00D10845" w:rsidRDefault="00D10845" w:rsidP="00250F0E">
      <w:pPr>
        <w:ind w:left="142" w:firstLine="425"/>
      </w:pPr>
    </w:p>
    <w:p w14:paraId="27B829AB" w14:textId="77777777" w:rsidR="00250F0E" w:rsidRDefault="00250F0E" w:rsidP="007C20BF">
      <w:pPr>
        <w:pStyle w:val="Prrafodelista"/>
        <w:numPr>
          <w:ilvl w:val="0"/>
          <w:numId w:val="9"/>
        </w:numPr>
        <w:ind w:left="851" w:hanging="425"/>
      </w:pPr>
      <w:r>
        <w:t>Incrementar el número de ítems vendidos: ya que a cada usuario se le muestra primero lo que potencialmente más le atrae.</w:t>
      </w:r>
    </w:p>
    <w:p w14:paraId="5F235D29" w14:textId="77777777" w:rsidR="00F02EEF" w:rsidRDefault="00F02EEF" w:rsidP="00F02EEF">
      <w:pPr>
        <w:pStyle w:val="Prrafodelista"/>
        <w:ind w:left="851"/>
      </w:pPr>
    </w:p>
    <w:p w14:paraId="6AB9D824" w14:textId="77777777" w:rsidR="00250F0E" w:rsidRDefault="00250F0E" w:rsidP="007C20BF">
      <w:pPr>
        <w:pStyle w:val="Prrafodelista"/>
        <w:numPr>
          <w:ilvl w:val="0"/>
          <w:numId w:val="9"/>
        </w:numPr>
        <w:ind w:left="851" w:hanging="425"/>
      </w:pPr>
      <w:r>
        <w:t>Aumentar la diversidad: Una característica es generar diversidad en las recomendaciones, sugiriendo al usuario ítems similares a sus gustos con un índice de popularidad menor.</w:t>
      </w:r>
    </w:p>
    <w:p w14:paraId="76A5CCA5" w14:textId="77777777" w:rsidR="00F02EEF" w:rsidRDefault="00F02EEF" w:rsidP="00F02EEF"/>
    <w:p w14:paraId="51A8C18A" w14:textId="77777777" w:rsidR="00250F0E" w:rsidRDefault="00250F0E" w:rsidP="007C20BF">
      <w:pPr>
        <w:pStyle w:val="Prrafodelista"/>
        <w:numPr>
          <w:ilvl w:val="0"/>
          <w:numId w:val="9"/>
        </w:numPr>
        <w:ind w:left="851" w:hanging="425"/>
      </w:pPr>
      <w:r>
        <w:t>Increment</w:t>
      </w:r>
      <w:r w:rsidR="00F02EEF">
        <w:t>ar la satisfacción del usuario.</w:t>
      </w:r>
    </w:p>
    <w:p w14:paraId="52159EAD" w14:textId="77777777" w:rsidR="00F02EEF" w:rsidRDefault="00F02EEF" w:rsidP="00F02EEF">
      <w:pPr>
        <w:pStyle w:val="Prrafodelista"/>
        <w:ind w:left="851"/>
      </w:pPr>
    </w:p>
    <w:p w14:paraId="227540FF" w14:textId="77777777" w:rsidR="00250F0E" w:rsidRDefault="00250F0E" w:rsidP="007C20BF">
      <w:pPr>
        <w:pStyle w:val="Prrafodelista"/>
        <w:numPr>
          <w:ilvl w:val="0"/>
          <w:numId w:val="9"/>
        </w:numPr>
        <w:ind w:left="851" w:hanging="425"/>
      </w:pPr>
      <w:r>
        <w:t>Incrementar la fidelidad del usuario.</w:t>
      </w:r>
    </w:p>
    <w:p w14:paraId="074B2A91" w14:textId="77777777" w:rsidR="00250F0E" w:rsidRDefault="00250F0E" w:rsidP="00254629">
      <w:pPr>
        <w:ind w:left="142" w:firstLine="425"/>
      </w:pPr>
    </w:p>
    <w:p w14:paraId="69ACAB6E" w14:textId="77777777" w:rsidR="00A71AE2" w:rsidRDefault="00A71AE2" w:rsidP="00FD7685">
      <w:pPr>
        <w:ind w:left="142" w:firstLine="425"/>
        <w:rPr>
          <w:rFonts w:ascii="NimbusRomNo9L-Medi" w:hAnsi="NimbusRomNo9L-Medi" w:cs="NimbusRomNo9L-Medi"/>
          <w:sz w:val="20"/>
          <w:szCs w:val="20"/>
        </w:rPr>
      </w:pPr>
      <w:r>
        <w:t>Es por esto que el método de evaluación en este trabajo tendrá presente las tres métricas que creemos más influyentes ac</w:t>
      </w:r>
      <w:r w:rsidR="00DB1A7E">
        <w:t xml:space="preserve">tualmente: precisión, </w:t>
      </w:r>
      <w:proofErr w:type="spellStart"/>
      <w:r w:rsidR="00DB1A7E">
        <w:t>recall</w:t>
      </w:r>
      <w:proofErr w:type="spellEnd"/>
      <w:r w:rsidR="00DB1A7E">
        <w:t xml:space="preserve"> y </w:t>
      </w:r>
      <w:proofErr w:type="spellStart"/>
      <w:r w:rsidR="00DB1A7E">
        <w:t>n</w:t>
      </w:r>
      <w:r>
        <w:t>DCG</w:t>
      </w:r>
      <w:proofErr w:type="spellEnd"/>
      <w:r>
        <w:t xml:space="preserve"> (</w:t>
      </w:r>
      <w:proofErr w:type="spellStart"/>
      <w:r w:rsidR="00DB1A7E">
        <w:rPr>
          <w:i/>
        </w:rPr>
        <w:t>normalis</w:t>
      </w:r>
      <w:r w:rsidR="00416A47" w:rsidRPr="00416A47">
        <w:rPr>
          <w:i/>
        </w:rPr>
        <w:t>ed</w:t>
      </w:r>
      <w:proofErr w:type="spellEnd"/>
      <w:r w:rsidR="00416A47" w:rsidRPr="00416A47">
        <w:rPr>
          <w:i/>
        </w:rPr>
        <w:t xml:space="preserve"> </w:t>
      </w:r>
      <w:proofErr w:type="spellStart"/>
      <w:r w:rsidR="00416A47" w:rsidRPr="00416A47">
        <w:rPr>
          <w:i/>
        </w:rPr>
        <w:t>Discounted</w:t>
      </w:r>
      <w:proofErr w:type="spellEnd"/>
      <w:r w:rsidR="00302ADB">
        <w:rPr>
          <w:i/>
        </w:rPr>
        <w:t xml:space="preserve"> </w:t>
      </w:r>
      <w:proofErr w:type="spellStart"/>
      <w:r w:rsidR="00302ADB" w:rsidRPr="00416A47">
        <w:rPr>
          <w:i/>
        </w:rPr>
        <w:t>Cumulative</w:t>
      </w:r>
      <w:proofErr w:type="spellEnd"/>
      <w:r w:rsidR="00416A47" w:rsidRPr="00416A47">
        <w:rPr>
          <w:i/>
        </w:rPr>
        <w:t xml:space="preserve"> </w:t>
      </w:r>
      <w:proofErr w:type="spellStart"/>
      <w:r w:rsidR="00416A47" w:rsidRPr="00416A47">
        <w:rPr>
          <w:i/>
        </w:rPr>
        <w:t>Gain</w:t>
      </w:r>
      <w:proofErr w:type="spellEnd"/>
      <w:r>
        <w:rPr>
          <w:rFonts w:ascii="NimbusRomNo9L-Medi" w:hAnsi="NimbusRomNo9L-Medi" w:cs="NimbusRomNo9L-Medi"/>
          <w:sz w:val="20"/>
          <w:szCs w:val="20"/>
        </w:rPr>
        <w:t>).</w:t>
      </w:r>
    </w:p>
    <w:p w14:paraId="203981FD" w14:textId="77777777" w:rsidR="00671786" w:rsidRDefault="00671786">
      <w:pPr>
        <w:rPr>
          <w:u w:val="single"/>
        </w:rPr>
      </w:pPr>
    </w:p>
    <w:p w14:paraId="593C9762" w14:textId="77777777" w:rsidR="007C3D8F" w:rsidRPr="00C058E2" w:rsidRDefault="007C3D8F" w:rsidP="000F1E94">
      <w:pPr>
        <w:pStyle w:val="Ttulo2"/>
      </w:pPr>
      <w:r w:rsidRPr="00C058E2">
        <w:tab/>
      </w:r>
      <w:bookmarkStart w:id="79" w:name="_Toc471826469"/>
      <w:r w:rsidRPr="000F1E94">
        <w:t>Objetivos</w:t>
      </w:r>
      <w:bookmarkEnd w:id="79"/>
    </w:p>
    <w:p w14:paraId="04886797" w14:textId="77777777" w:rsidR="00D45542" w:rsidRDefault="00D45542" w:rsidP="00D45542"/>
    <w:p w14:paraId="7FFACF4A" w14:textId="77777777" w:rsidR="00D45542" w:rsidRDefault="00D45542" w:rsidP="00D45542">
      <w:pPr>
        <w:ind w:left="142"/>
      </w:pPr>
      <w:r>
        <w:t xml:space="preserve">La meta general de este trabajo </w:t>
      </w:r>
      <w:r w:rsidR="00D26EBB">
        <w:t xml:space="preserve">es averiguar cuál de las </w:t>
      </w:r>
      <w:r>
        <w:t>configuraciones</w:t>
      </w:r>
      <w:r w:rsidR="00D26EBB">
        <w:t xml:space="preserve"> </w:t>
      </w:r>
      <w:r w:rsidR="00BF2907">
        <w:t xml:space="preserve">implementadas </w:t>
      </w:r>
      <w:r>
        <w:t xml:space="preserve">del algoritmo </w:t>
      </w:r>
      <w:r w:rsidR="004F2779">
        <w:t xml:space="preserve">KNN </w:t>
      </w:r>
      <w:r w:rsidR="00B749D4">
        <w:t xml:space="preserve">basado en filtrado colaborativo </w:t>
      </w:r>
      <w:r w:rsidR="00D26EBB">
        <w:t>arroja mejores resultados.</w:t>
      </w:r>
      <w:r w:rsidR="00FC04B8">
        <w:t xml:space="preserve"> </w:t>
      </w:r>
    </w:p>
    <w:p w14:paraId="53EF3601" w14:textId="77777777" w:rsidR="00D45542" w:rsidRDefault="00D45542" w:rsidP="00D45542">
      <w:pPr>
        <w:ind w:left="142"/>
      </w:pPr>
    </w:p>
    <w:p w14:paraId="1AF7A267" w14:textId="77777777" w:rsidR="00D45542" w:rsidRDefault="00D45542" w:rsidP="00A47D70">
      <w:pPr>
        <w:ind w:left="142" w:firstLine="284"/>
      </w:pPr>
      <w:r>
        <w:t>De forma particular</w:t>
      </w:r>
      <w:r w:rsidR="00FC04B8">
        <w:t>,</w:t>
      </w:r>
      <w:r>
        <w:t xml:space="preserve"> los objetivos a </w:t>
      </w:r>
      <w:r w:rsidR="00A640C9">
        <w:t>llevar a cabo</w:t>
      </w:r>
      <w:r>
        <w:t xml:space="preserve"> son los siguientes:</w:t>
      </w:r>
    </w:p>
    <w:p w14:paraId="291DFB52" w14:textId="77777777" w:rsidR="00D10845" w:rsidRDefault="00D10845" w:rsidP="00D45542">
      <w:pPr>
        <w:ind w:left="142" w:firstLine="425"/>
      </w:pPr>
    </w:p>
    <w:p w14:paraId="7E3F5193" w14:textId="1A6D0C95" w:rsidR="00F02EEF" w:rsidRDefault="00D45542" w:rsidP="007C20BF">
      <w:pPr>
        <w:pStyle w:val="Prrafodelista"/>
        <w:numPr>
          <w:ilvl w:val="0"/>
          <w:numId w:val="10"/>
        </w:numPr>
        <w:ind w:left="851" w:hanging="425"/>
      </w:pPr>
      <w:r>
        <w:t>Fija</w:t>
      </w:r>
      <w:r w:rsidR="00A76000">
        <w:t>r</w:t>
      </w:r>
      <w:r>
        <w:t xml:space="preserve"> el punto de partida </w:t>
      </w:r>
      <w:r w:rsidR="00A76000">
        <w:t>con</w:t>
      </w:r>
      <w:r>
        <w:t xml:space="preserve"> un </w:t>
      </w:r>
      <w:r w:rsidR="000B2FAA">
        <w:t>conjunto de datos (</w:t>
      </w:r>
      <w:proofErr w:type="spellStart"/>
      <w:r w:rsidR="000B2FAA" w:rsidRPr="000B2FAA">
        <w:rPr>
          <w:i/>
          <w:rPrChange w:id="80" w:author="Alejandro Bellogín" w:date="2017-01-16T15:00:00Z">
            <w:rPr/>
          </w:rPrChange>
        </w:rPr>
        <w:t>dataset</w:t>
      </w:r>
      <w:proofErr w:type="spellEnd"/>
      <w:r w:rsidR="000B2FAA">
        <w:t xml:space="preserve">) </w:t>
      </w:r>
      <w:r w:rsidR="00D10845">
        <w:t xml:space="preserve">concreto (no se va a tratar la recogida de información, por lo que se supone que </w:t>
      </w:r>
      <w:r w:rsidR="00A86978">
        <w:t xml:space="preserve">ésta </w:t>
      </w:r>
      <w:r w:rsidR="00D10845">
        <w:t>se obtiene de forma externa a</w:t>
      </w:r>
      <w:r w:rsidR="00A86978">
        <w:t xml:space="preserve">l </w:t>
      </w:r>
      <w:r w:rsidR="00F02EEF">
        <w:t>proyecto).</w:t>
      </w:r>
    </w:p>
    <w:p w14:paraId="5E297DF8" w14:textId="77777777" w:rsidR="00F02EEF" w:rsidRDefault="00F02EEF" w:rsidP="00F02EEF"/>
    <w:p w14:paraId="78D27FD0" w14:textId="5691BD3C" w:rsidR="005E3D23" w:rsidRDefault="00A640C9" w:rsidP="007C20BF">
      <w:pPr>
        <w:pStyle w:val="Prrafodelista"/>
        <w:numPr>
          <w:ilvl w:val="0"/>
          <w:numId w:val="10"/>
        </w:numPr>
        <w:ind w:left="851" w:hanging="425"/>
      </w:pPr>
      <w:r>
        <w:t>Estudio de</w:t>
      </w:r>
      <w:r w:rsidR="004F2779">
        <w:t xml:space="preserve"> </w:t>
      </w:r>
      <w:r>
        <w:t>l</w:t>
      </w:r>
      <w:r w:rsidR="004F2779">
        <w:t>as</w:t>
      </w:r>
      <w:r>
        <w:t xml:space="preserve"> </w:t>
      </w:r>
      <w:r w:rsidR="004F2779">
        <w:t xml:space="preserve">variantes del </w:t>
      </w:r>
      <w:r>
        <w:t xml:space="preserve">algoritmo </w:t>
      </w:r>
      <w:r w:rsidR="00F02F63">
        <w:t>KNN,</w:t>
      </w:r>
      <w:r w:rsidR="004F2779">
        <w:t xml:space="preserve"> </w:t>
      </w:r>
      <w:r>
        <w:t>así como de sus parámetros de entrada</w:t>
      </w:r>
      <w:r w:rsidR="000B2FAA">
        <w:t>;</w:t>
      </w:r>
      <w:r>
        <w:t xml:space="preserve"> con cada uno se </w:t>
      </w:r>
      <w:r w:rsidR="000B2FAA">
        <w:t xml:space="preserve">implementará y evaluará al menos </w:t>
      </w:r>
      <w:r>
        <w:t xml:space="preserve">una </w:t>
      </w:r>
      <w:r w:rsidR="000B2FAA">
        <w:t>variante</w:t>
      </w:r>
      <w:r w:rsidR="00242B33">
        <w:t>.</w:t>
      </w:r>
      <w:r>
        <w:t xml:space="preserve"> </w:t>
      </w:r>
    </w:p>
    <w:p w14:paraId="3E7E3DE8" w14:textId="77777777" w:rsidR="00F02EEF" w:rsidRDefault="00F02EEF" w:rsidP="00F02EEF">
      <w:pPr>
        <w:pStyle w:val="Prrafodelista"/>
        <w:ind w:left="851"/>
      </w:pPr>
    </w:p>
    <w:p w14:paraId="0C19C420" w14:textId="77777777" w:rsidR="00F02F63" w:rsidRDefault="00F02F63" w:rsidP="007C20BF">
      <w:pPr>
        <w:pStyle w:val="Prrafodelista"/>
        <w:numPr>
          <w:ilvl w:val="0"/>
          <w:numId w:val="10"/>
        </w:numPr>
        <w:ind w:left="851" w:hanging="425"/>
      </w:pPr>
      <w:r>
        <w:t>Estudio de métodos alternativos</w:t>
      </w:r>
      <w:r w:rsidR="00E42D2D">
        <w:t xml:space="preserve"> para el cálculo</w:t>
      </w:r>
      <w:r>
        <w:t xml:space="preserve"> </w:t>
      </w:r>
      <w:r w:rsidR="00E42D2D">
        <w:t xml:space="preserve">de </w:t>
      </w:r>
      <w:r>
        <w:t>vecinos, sin basarse en el procedimiento tradicional de los SR</w:t>
      </w:r>
      <w:ins w:id="81" w:author="Alejandro Bellogín" w:date="2017-01-16T15:00:00Z">
        <w:r w:rsidR="000B2FAA">
          <w:t>,</w:t>
        </w:r>
      </w:ins>
      <w:r w:rsidR="00852D84">
        <w:t xml:space="preserve"> </w:t>
      </w:r>
      <w:r w:rsidR="00BF2907">
        <w:t xml:space="preserve">para analizar su efecto en </w:t>
      </w:r>
      <w:r>
        <w:t>la eficiencia.</w:t>
      </w:r>
    </w:p>
    <w:p w14:paraId="5385C71B" w14:textId="77777777" w:rsidR="00F02EEF" w:rsidRDefault="00F02EEF" w:rsidP="00F02EEF"/>
    <w:p w14:paraId="4E343B96" w14:textId="77777777" w:rsidR="00F02EEF" w:rsidRDefault="00067A1C" w:rsidP="007C20BF">
      <w:pPr>
        <w:pStyle w:val="Prrafodelista"/>
        <w:numPr>
          <w:ilvl w:val="0"/>
          <w:numId w:val="10"/>
        </w:numPr>
        <w:ind w:left="851" w:hanging="425"/>
      </w:pPr>
      <w:r>
        <w:t xml:space="preserve">Generar recomendaciones </w:t>
      </w:r>
      <w:r w:rsidR="005D6965">
        <w:t xml:space="preserve">para los usuarios del sistema con la información del </w:t>
      </w:r>
      <w:proofErr w:type="spellStart"/>
      <w:r w:rsidR="005D6965">
        <w:t>dataset</w:t>
      </w:r>
      <w:proofErr w:type="spellEnd"/>
      <w:r w:rsidR="005D6965">
        <w:t xml:space="preserve"> inicial.</w:t>
      </w:r>
    </w:p>
    <w:p w14:paraId="44DECF18" w14:textId="77777777" w:rsidR="00F02EEF" w:rsidRDefault="00F02EEF" w:rsidP="00F02EEF">
      <w:pPr>
        <w:pStyle w:val="Prrafodelista"/>
        <w:ind w:left="851"/>
      </w:pPr>
      <w:r>
        <w:t xml:space="preserve"> </w:t>
      </w:r>
    </w:p>
    <w:p w14:paraId="32BBB13F" w14:textId="615916E7" w:rsidR="00D10845" w:rsidRDefault="005D6965" w:rsidP="007C20BF">
      <w:pPr>
        <w:pStyle w:val="Prrafodelista"/>
        <w:numPr>
          <w:ilvl w:val="0"/>
          <w:numId w:val="10"/>
        </w:numPr>
        <w:ind w:left="851" w:hanging="425"/>
        <w:rPr>
          <w:ins w:id="82" w:author="Alejandro Bellogín" w:date="2017-01-16T15:00:00Z"/>
        </w:rPr>
      </w:pPr>
      <w:r>
        <w:lastRenderedPageBreak/>
        <w:t xml:space="preserve">Evaluar las recomendaciones generadas con las tres métricas </w:t>
      </w:r>
      <w:r w:rsidR="00242B33">
        <w:t>mencionadas anteriormente</w:t>
      </w:r>
      <w:r>
        <w:t>.</w:t>
      </w:r>
    </w:p>
    <w:p w14:paraId="658B9C72" w14:textId="77777777" w:rsidR="000B2FAA" w:rsidRDefault="000B2FAA" w:rsidP="004718E2">
      <w:pPr>
        <w:pStyle w:val="Prrafodelista"/>
        <w:ind w:left="851"/>
      </w:pPr>
    </w:p>
    <w:p w14:paraId="37FDA418" w14:textId="1FEC8521" w:rsidR="00A640C9" w:rsidRDefault="005D6965" w:rsidP="007C20BF">
      <w:pPr>
        <w:pStyle w:val="Prrafodelista"/>
        <w:numPr>
          <w:ilvl w:val="0"/>
          <w:numId w:val="10"/>
        </w:numPr>
        <w:ind w:left="851" w:hanging="425"/>
      </w:pPr>
      <w:r>
        <w:t>Sintetizar los resultados en una tabla comparativa.</w:t>
      </w:r>
    </w:p>
    <w:p w14:paraId="188D0F07" w14:textId="77777777" w:rsidR="00D10845" w:rsidRDefault="00D10845" w:rsidP="00D10845">
      <w:pPr>
        <w:pStyle w:val="Prrafodelista"/>
        <w:ind w:left="851"/>
      </w:pPr>
    </w:p>
    <w:p w14:paraId="76863F01" w14:textId="77777777" w:rsidR="008A74E3" w:rsidRDefault="005D6965" w:rsidP="00487CA9">
      <w:pPr>
        <w:ind w:left="142" w:firstLine="284"/>
      </w:pPr>
      <w:r>
        <w:t xml:space="preserve">Para contrastar las diferentes variaciones </w:t>
      </w:r>
      <w:r w:rsidR="007D715C">
        <w:t xml:space="preserve">se realizarán experimentos exhaustivos donde se podrán comparar los valores de las distintas métricas obtenidos por cada variante, lo cual nos permitirá concluir qué alternativas son </w:t>
      </w:r>
      <w:r w:rsidR="00607280">
        <w:t>mejores en cada caso</w:t>
      </w:r>
      <w:r w:rsidR="00553206">
        <w:t>.</w:t>
      </w:r>
    </w:p>
    <w:p w14:paraId="172C03CD" w14:textId="77777777" w:rsidR="00A71AE2" w:rsidRPr="00D26EBB" w:rsidRDefault="00A71AE2" w:rsidP="005D6965">
      <w:pPr>
        <w:ind w:left="142"/>
      </w:pPr>
    </w:p>
    <w:p w14:paraId="0E9A7B75" w14:textId="77777777" w:rsidR="007C3D8F" w:rsidRPr="00C058E2" w:rsidRDefault="007C3D8F" w:rsidP="000F1E94">
      <w:pPr>
        <w:pStyle w:val="Ttulo2"/>
      </w:pPr>
      <w:r w:rsidRPr="00C058E2">
        <w:tab/>
      </w:r>
      <w:bookmarkStart w:id="83" w:name="_Toc471826470"/>
      <w:commentRangeStart w:id="84"/>
      <w:r w:rsidRPr="000F1E94">
        <w:t>Organización</w:t>
      </w:r>
      <w:commentRangeEnd w:id="84"/>
      <w:r w:rsidR="00951B6F">
        <w:rPr>
          <w:rStyle w:val="Refdecomentario"/>
          <w:rFonts w:cs="Times New Roman"/>
          <w:b w:val="0"/>
          <w:bCs w:val="0"/>
          <w:iCs w:val="0"/>
        </w:rPr>
        <w:commentReference w:id="84"/>
      </w:r>
      <w:r w:rsidRPr="00C058E2">
        <w:t xml:space="preserve"> de la memoria</w:t>
      </w:r>
      <w:bookmarkEnd w:id="83"/>
    </w:p>
    <w:p w14:paraId="577F02E1" w14:textId="77777777" w:rsidR="00E93405" w:rsidRPr="00E513E8" w:rsidRDefault="005E3826" w:rsidP="002556F8">
      <w:r w:rsidRPr="00E513E8">
        <w:t>La memoria consta de los siguientes capítulos:</w:t>
      </w:r>
    </w:p>
    <w:p w14:paraId="3E9E679A" w14:textId="77777777" w:rsidR="002556F8" w:rsidRPr="005A4DC8" w:rsidRDefault="002556F8" w:rsidP="007C20BF">
      <w:pPr>
        <w:pStyle w:val="Tabla10ArialCar"/>
        <w:numPr>
          <w:ilvl w:val="0"/>
          <w:numId w:val="4"/>
        </w:numPr>
        <w:ind w:right="-33"/>
        <w:rPr>
          <w:lang w:val="es-ES_tradnl"/>
        </w:rPr>
      </w:pPr>
      <w:r>
        <w:rPr>
          <w:b/>
          <w:lang w:val="es-ES_tradnl"/>
        </w:rPr>
        <w:t>…</w:t>
      </w:r>
    </w:p>
    <w:p w14:paraId="5DF94E11" w14:textId="77777777" w:rsidR="005A4DC8" w:rsidRDefault="005A4DC8" w:rsidP="005A4DC8">
      <w:pPr>
        <w:pStyle w:val="Tabla10ArialCar"/>
        <w:ind w:right="-33"/>
        <w:rPr>
          <w:b/>
          <w:lang w:val="es-ES_tradnl"/>
        </w:rPr>
      </w:pPr>
    </w:p>
    <w:p w14:paraId="4034DB2F" w14:textId="77777777" w:rsidR="005A4DC8" w:rsidRPr="002556F8" w:rsidRDefault="005A4DC8" w:rsidP="005A4DC8">
      <w:pPr>
        <w:pStyle w:val="Tabla10ArialCar"/>
        <w:ind w:right="-33"/>
        <w:rPr>
          <w:lang w:val="es-ES_tradnl"/>
        </w:rPr>
      </w:pPr>
    </w:p>
    <w:p w14:paraId="46C98153" w14:textId="77777777" w:rsidR="000E5BE8" w:rsidRDefault="000E5BE8" w:rsidP="003B4822">
      <w:pPr>
        <w:pStyle w:val="Ttulo1"/>
        <w:rPr>
          <w:b w:val="0"/>
          <w:lang w:val="es-ES_tradnl"/>
        </w:rPr>
        <w:sectPr w:rsidR="000E5BE8" w:rsidSect="002556F8">
          <w:type w:val="oddPage"/>
          <w:pgSz w:w="11906" w:h="16838" w:code="9"/>
          <w:pgMar w:top="1418" w:right="1418" w:bottom="1418" w:left="1701" w:header="709" w:footer="709" w:gutter="0"/>
          <w:pgNumType w:start="1"/>
          <w:cols w:space="708"/>
          <w:docGrid w:linePitch="360"/>
        </w:sectPr>
      </w:pPr>
    </w:p>
    <w:p w14:paraId="3B733288" w14:textId="77777777" w:rsidR="002556F8" w:rsidRDefault="002556F8" w:rsidP="003B4822">
      <w:pPr>
        <w:pStyle w:val="Ttulo1"/>
        <w:rPr>
          <w:b w:val="0"/>
          <w:lang w:val="es-ES_tradnl"/>
        </w:rPr>
        <w:sectPr w:rsidR="002556F8" w:rsidSect="000E5BE8">
          <w:pgSz w:w="11906" w:h="16838" w:code="9"/>
          <w:pgMar w:top="1418" w:right="1418" w:bottom="1418" w:left="1701" w:header="709" w:footer="709" w:gutter="0"/>
          <w:pgNumType w:start="1"/>
          <w:cols w:space="708"/>
          <w:docGrid w:linePitch="360"/>
        </w:sectPr>
      </w:pPr>
    </w:p>
    <w:p w14:paraId="4D665C07" w14:textId="77777777" w:rsidR="0039500E" w:rsidRDefault="0039500E" w:rsidP="003B4822">
      <w:pPr>
        <w:pStyle w:val="Ttulo1"/>
        <w:rPr>
          <w:sz w:val="40"/>
          <w:szCs w:val="40"/>
        </w:rPr>
      </w:pPr>
      <w:bookmarkStart w:id="85" w:name="_Toc39142091"/>
      <w:bookmarkStart w:id="86" w:name="_Toc43291896"/>
      <w:bookmarkStart w:id="87" w:name="_Toc45169683"/>
      <w:bookmarkStart w:id="88" w:name="_Toc471826471"/>
      <w:r w:rsidRPr="003B4822">
        <w:rPr>
          <w:sz w:val="40"/>
          <w:szCs w:val="40"/>
        </w:rPr>
        <w:lastRenderedPageBreak/>
        <w:t>Estado del arte</w:t>
      </w:r>
      <w:bookmarkEnd w:id="85"/>
      <w:bookmarkEnd w:id="86"/>
      <w:bookmarkEnd w:id="87"/>
      <w:bookmarkEnd w:id="88"/>
    </w:p>
    <w:p w14:paraId="6AE56377" w14:textId="77777777" w:rsidR="00671786" w:rsidRDefault="00671786"/>
    <w:p w14:paraId="7D25ADC9" w14:textId="77777777" w:rsidR="00671786" w:rsidRDefault="00EB37D5">
      <w:pPr>
        <w:ind w:left="142"/>
      </w:pPr>
      <w:r>
        <w:t>En la última década</w:t>
      </w:r>
      <w:r w:rsidR="00A75D5D">
        <w:t>,</w:t>
      </w:r>
      <w:r w:rsidR="00B749D4">
        <w:t xml:space="preserve"> los sistemas de recomendación están adquiriendo</w:t>
      </w:r>
      <w:r>
        <w:t xml:space="preserve"> una importancia esencial debido al crecimiento del comercio electrónico y a la repercusión que </w:t>
      </w:r>
      <w:r w:rsidR="00A75D5D">
        <w:t xml:space="preserve">Internet </w:t>
      </w:r>
      <w:r>
        <w:t>está teniendo en los consumidores.</w:t>
      </w:r>
    </w:p>
    <w:p w14:paraId="2988E50B" w14:textId="77777777" w:rsidR="00671786" w:rsidRDefault="00671786">
      <w:pPr>
        <w:ind w:left="142"/>
      </w:pPr>
    </w:p>
    <w:p w14:paraId="03C79591" w14:textId="77777777" w:rsidR="00671786" w:rsidRDefault="00EB37D5">
      <w:pPr>
        <w:ind w:left="142" w:firstLine="425"/>
      </w:pPr>
      <w:r>
        <w:t xml:space="preserve">Es común asociar el mundo de los </w:t>
      </w:r>
      <w:r w:rsidR="00973993">
        <w:t>SR al de buscadores, aunque en realidad son algo dispares</w:t>
      </w:r>
      <w:r w:rsidR="001B142F">
        <w:t>:</w:t>
      </w:r>
      <w:r w:rsidR="00973993">
        <w:t xml:space="preserve"> </w:t>
      </w:r>
      <w:r w:rsidR="001B142F">
        <w:t xml:space="preserve">mientras que en </w:t>
      </w:r>
      <w:r w:rsidR="00973993">
        <w:t xml:space="preserve">un buscador es necesario que el usuario introduzca explícitamente lo que quiere buscar, un recomendador actúa como una entidad activa, recuperando información de manera implícita a través de </w:t>
      </w:r>
      <w:r w:rsidR="001B142F">
        <w:t xml:space="preserve">las </w:t>
      </w:r>
      <w:r w:rsidR="00973993">
        <w:t xml:space="preserve">interacciones </w:t>
      </w:r>
      <w:r w:rsidR="001B142F">
        <w:t xml:space="preserve">de los usuarios </w:t>
      </w:r>
      <w:r w:rsidR="00973993">
        <w:t>y sugiriendo ítems de una manera transparente.</w:t>
      </w:r>
    </w:p>
    <w:p w14:paraId="1AC1827E" w14:textId="77777777" w:rsidR="00671786" w:rsidRDefault="00671786">
      <w:pPr>
        <w:ind w:left="142" w:firstLine="425"/>
      </w:pPr>
    </w:p>
    <w:p w14:paraId="0CB7D2B3" w14:textId="21739175" w:rsidR="00671786" w:rsidRDefault="00833EA3">
      <w:pPr>
        <w:ind w:left="142" w:firstLine="425"/>
      </w:pPr>
      <w:r>
        <w:t xml:space="preserve">A su vez, los SR comparten cualidades con </w:t>
      </w:r>
      <w:r w:rsidR="00D57E13">
        <w:t xml:space="preserve">el aprendizaje automático, </w:t>
      </w:r>
      <w:r w:rsidR="001B142F">
        <w:t xml:space="preserve">ya que </w:t>
      </w:r>
      <w:r w:rsidR="000349B4">
        <w:t>el sistema también aprende los intereses y gustos del usuario detectando patrones de comportamiento. V</w:t>
      </w:r>
      <w:r w:rsidR="00D57E13">
        <w:t xml:space="preserve">arias técnicas </w:t>
      </w:r>
      <w:r w:rsidR="001B142F">
        <w:t xml:space="preserve">de los SR </w:t>
      </w:r>
      <w:r w:rsidR="00D57E13">
        <w:t>como el cálculo de vecino</w:t>
      </w:r>
      <w:r w:rsidR="001B142F">
        <w:t>s</w:t>
      </w:r>
      <w:r w:rsidR="00D57E13">
        <w:t xml:space="preserve">, </w:t>
      </w:r>
      <w:r w:rsidR="001B142F">
        <w:t xml:space="preserve">la </w:t>
      </w:r>
      <w:r w:rsidR="00D57E13">
        <w:t xml:space="preserve">factorización de matrices o las particiones del </w:t>
      </w:r>
      <w:r w:rsidR="00DD5CF6">
        <w:t xml:space="preserve">conjunto de datos </w:t>
      </w:r>
      <w:r w:rsidR="001B142F">
        <w:t xml:space="preserve">utilizan conceptos y herramientas conocidas en </w:t>
      </w:r>
      <w:r w:rsidR="00D57E13">
        <w:t>ambos campos.</w:t>
      </w:r>
    </w:p>
    <w:p w14:paraId="031AD5FA" w14:textId="77777777" w:rsidR="00671786" w:rsidRDefault="00671786">
      <w:pPr>
        <w:ind w:left="142" w:firstLine="425"/>
      </w:pPr>
    </w:p>
    <w:p w14:paraId="378F8D18" w14:textId="77777777" w:rsidR="00671786" w:rsidRDefault="00BA1DBF">
      <w:pPr>
        <w:ind w:left="142" w:firstLine="425"/>
      </w:pPr>
      <w:r>
        <w:t>Los usuarios de un SR pueden tener características muy distintas</w:t>
      </w:r>
      <w:r w:rsidR="001B142F">
        <w:t>; no obstante,</w:t>
      </w:r>
      <w:r>
        <w:t xml:space="preserve"> para poder realizar</w:t>
      </w:r>
      <w:r w:rsidR="008D54F0">
        <w:t xml:space="preserve"> rec</w:t>
      </w:r>
      <w:r w:rsidR="00BF4C5B">
        <w:t>omendaciones personalizadas, lo esencial es estudiar la estructura que tiene la información</w:t>
      </w:r>
      <w:r w:rsidR="00A074B0">
        <w:t xml:space="preserve"> que se posee. Ésta información puede estar estructurada de varias maneras, la selección de qu</w:t>
      </w:r>
      <w:r w:rsidR="00B839FB">
        <w:t>é</w:t>
      </w:r>
      <w:r w:rsidR="00A074B0">
        <w:t xml:space="preserve"> atributos son relevantes depende de la técnica de recomendación que se vaya a utilizar.</w:t>
      </w:r>
      <w:r w:rsidR="00F60363">
        <w:t xml:space="preserve"> Por ejemplo, en filtrado colaborativo, los usuarios son estructurados como una lista que contiene </w:t>
      </w:r>
      <w:r w:rsidR="000A5DB7">
        <w:t>los diferentes ítems</w:t>
      </w:r>
      <w:r w:rsidR="005650B1">
        <w:t xml:space="preserve"> que ese usuario ha puntuado</w:t>
      </w:r>
      <w:r w:rsidR="00570E6B">
        <w:t xml:space="preserve">, aunque </w:t>
      </w:r>
      <w:r w:rsidR="00B64CF8">
        <w:t xml:space="preserve">también pueden ser descritos por su patrón </w:t>
      </w:r>
      <w:r w:rsidR="00FD33EB">
        <w:t>de comportamiento,</w:t>
      </w:r>
      <w:r w:rsidR="00B64CF8">
        <w:t xml:space="preserve"> como las acciones </w:t>
      </w:r>
      <w:r w:rsidR="00FD33EB">
        <w:t>que llevan</w:t>
      </w:r>
      <w:r w:rsidR="00B64CF8">
        <w:t xml:space="preserve"> a cabo a la hora de navegar</w:t>
      </w:r>
      <w:r w:rsidR="00FD33EB">
        <w:t>, por ejemplo, d</w:t>
      </w:r>
      <w:r w:rsidR="00B839FB">
        <w:t>ó</w:t>
      </w:r>
      <w:r w:rsidR="00FD33EB">
        <w:t xml:space="preserve">nde se hace </w:t>
      </w:r>
      <w:proofErr w:type="spellStart"/>
      <w:r w:rsidR="00FD33EB">
        <w:t>click</w:t>
      </w:r>
      <w:proofErr w:type="spellEnd"/>
      <w:r w:rsidR="00FD33EB">
        <w:t xml:space="preserve">, de </w:t>
      </w:r>
      <w:r w:rsidR="00570E6B">
        <w:t>forma</w:t>
      </w:r>
      <w:r w:rsidR="00FD33EB">
        <w:t xml:space="preserve"> que es posible conocer los intereses también de esta manera.</w:t>
      </w:r>
    </w:p>
    <w:p w14:paraId="1924B12F" w14:textId="77777777" w:rsidR="00671786" w:rsidRDefault="00671786">
      <w:pPr>
        <w:ind w:left="142" w:firstLine="425"/>
      </w:pPr>
    </w:p>
    <w:p w14:paraId="2FAE0BED" w14:textId="77777777" w:rsidR="00671786" w:rsidRDefault="00724C08">
      <w:pPr>
        <w:ind w:left="142" w:firstLine="425"/>
      </w:pPr>
      <w:r>
        <w:t xml:space="preserve"> </w:t>
      </w:r>
      <w:r w:rsidR="004071A8">
        <w:t xml:space="preserve">Aun </w:t>
      </w:r>
      <w:r w:rsidR="00CF4FA5">
        <w:t>así,</w:t>
      </w:r>
      <w:r w:rsidR="004071A8">
        <w:t xml:space="preserve"> </w:t>
      </w:r>
      <w:r w:rsidR="00F473C1">
        <w:t xml:space="preserve">las puntuaciones o </w:t>
      </w:r>
      <w:r w:rsidR="00F473C1">
        <w:rPr>
          <w:i/>
        </w:rPr>
        <w:t xml:space="preserve">ratings </w:t>
      </w:r>
      <w:r w:rsidR="00CF4FA5">
        <w:t>son la forma más común de recoger los datos en un SR. Pueden ser obtenidos de manera implícita</w:t>
      </w:r>
      <w:r w:rsidR="00D85F01">
        <w:t xml:space="preserve"> (el número de veces que se escucha una canción)</w:t>
      </w:r>
      <w:r w:rsidR="00CF4FA5">
        <w:t xml:space="preserve"> o explícita </w:t>
      </w:r>
      <w:r w:rsidR="00D85F01">
        <w:t>(la puntuación numérica que un usuario da a un</w:t>
      </w:r>
      <w:r w:rsidR="00B839FB">
        <w:t xml:space="preserve"> ítem concreto</w:t>
      </w:r>
      <w:r w:rsidR="00D85F01">
        <w:t>).</w:t>
      </w:r>
    </w:p>
    <w:p w14:paraId="430C513F" w14:textId="77777777" w:rsidR="00671786" w:rsidRDefault="0043176B">
      <w:pPr>
        <w:ind w:left="142" w:firstLine="425"/>
      </w:pPr>
      <w:r>
        <w:t>Existen diferentes</w:t>
      </w:r>
      <w:r w:rsidR="00A860AD">
        <w:t xml:space="preserve"> </w:t>
      </w:r>
      <w:r w:rsidR="0014509A">
        <w:t xml:space="preserve">tipos de </w:t>
      </w:r>
      <w:r w:rsidR="00EE5DDD" w:rsidRPr="000E5BE8">
        <w:t>ratings</w:t>
      </w:r>
      <w:r w:rsidR="0014509A">
        <w:t xml:space="preserve"> explícitos</w:t>
      </w:r>
      <w:r w:rsidR="00A860AD">
        <w:t>:</w:t>
      </w:r>
    </w:p>
    <w:p w14:paraId="4A95C909" w14:textId="77777777" w:rsidR="00671786" w:rsidRDefault="00A860AD" w:rsidP="007C20BF">
      <w:pPr>
        <w:pStyle w:val="Prrafodelista"/>
        <w:numPr>
          <w:ilvl w:val="0"/>
          <w:numId w:val="11"/>
        </w:numPr>
      </w:pPr>
      <w:r>
        <w:t>Numéricos: puntuación normalmente comprendida entre 1 y 5</w:t>
      </w:r>
      <w:r w:rsidR="003A7CF1">
        <w:t>.</w:t>
      </w:r>
    </w:p>
    <w:p w14:paraId="6F4E2E5E" w14:textId="77777777" w:rsidR="00671786" w:rsidRDefault="003A7CF1" w:rsidP="007C20BF">
      <w:pPr>
        <w:pStyle w:val="Prrafodelista"/>
        <w:numPr>
          <w:ilvl w:val="0"/>
          <w:numId w:val="11"/>
        </w:numPr>
      </w:pPr>
      <w:r>
        <w:t>Binarios: me gusta, no me gusta</w:t>
      </w:r>
    </w:p>
    <w:p w14:paraId="2555ACA8" w14:textId="77777777" w:rsidR="00671786" w:rsidRDefault="00587094" w:rsidP="007C20BF">
      <w:pPr>
        <w:pStyle w:val="Prrafodelista"/>
        <w:numPr>
          <w:ilvl w:val="0"/>
          <w:numId w:val="11"/>
        </w:numPr>
      </w:pPr>
      <w:r>
        <w:t>Ordinales (en desacuerdo, de acuerdo, muy de acuerdo…).</w:t>
      </w:r>
    </w:p>
    <w:p w14:paraId="62CD8112" w14:textId="77777777" w:rsidR="00671786" w:rsidRDefault="00671786"/>
    <w:p w14:paraId="00DD79CB" w14:textId="77777777" w:rsidR="00671786" w:rsidRDefault="00B839FB">
      <w:pPr>
        <w:tabs>
          <w:tab w:val="left" w:pos="567"/>
        </w:tabs>
        <w:ind w:left="142" w:firstLine="425"/>
      </w:pPr>
      <w:r>
        <w:t>Por otro lado, l</w:t>
      </w:r>
      <w:r w:rsidR="00587094">
        <w:t>os</w:t>
      </w:r>
      <w:r>
        <w:t xml:space="preserve"> tipos de</w:t>
      </w:r>
      <w:r w:rsidR="00587094">
        <w:t xml:space="preserve"> </w:t>
      </w:r>
      <w:r w:rsidR="00416A47" w:rsidRPr="00416A47">
        <w:t>ratings</w:t>
      </w:r>
      <w:r w:rsidR="008F160E">
        <w:rPr>
          <w:i/>
        </w:rPr>
        <w:t xml:space="preserve"> </w:t>
      </w:r>
      <w:r w:rsidR="00A52AE1">
        <w:t>implícitos depende</w:t>
      </w:r>
      <w:r>
        <w:t>n</w:t>
      </w:r>
      <w:r w:rsidR="00A52AE1">
        <w:t xml:space="preserve"> de la plataforma donde esté implementad</w:t>
      </w:r>
      <w:r>
        <w:t>o</w:t>
      </w:r>
      <w:r w:rsidR="00A52AE1">
        <w:t xml:space="preserve"> el SR</w:t>
      </w:r>
      <w:r w:rsidR="00AA3972">
        <w:t xml:space="preserve">, </w:t>
      </w:r>
      <w:r>
        <w:t xml:space="preserve">por ejemplo, </w:t>
      </w:r>
      <w:r w:rsidR="00AA3972">
        <w:t xml:space="preserve">en el caso de canciones, </w:t>
      </w:r>
      <w:r>
        <w:t xml:space="preserve">el rating representa </w:t>
      </w:r>
      <w:r w:rsidR="00AA3972">
        <w:t>las veces que ha sido escuchada</w:t>
      </w:r>
      <w:r>
        <w:t xml:space="preserve"> cada canción o cada artista;</w:t>
      </w:r>
      <w:r w:rsidR="00AA3972">
        <w:t xml:space="preserve"> para </w:t>
      </w:r>
      <w:r w:rsidR="00FB51C9">
        <w:t>productos</w:t>
      </w:r>
      <w:r w:rsidR="00AA3972">
        <w:t>,</w:t>
      </w:r>
      <w:r w:rsidR="00D27532">
        <w:t xml:space="preserve"> </w:t>
      </w:r>
      <w:r>
        <w:t xml:space="preserve">puede representar </w:t>
      </w:r>
      <w:r w:rsidR="00D27532">
        <w:t>simplemente</w:t>
      </w:r>
      <w:r w:rsidR="00AA3972">
        <w:t xml:space="preserve"> </w:t>
      </w:r>
      <w:r>
        <w:t xml:space="preserve">el </w:t>
      </w:r>
      <w:r w:rsidR="00AA3972">
        <w:t>haber hech</w:t>
      </w:r>
      <w:r w:rsidR="00FB51C9">
        <w:t xml:space="preserve">o </w:t>
      </w:r>
      <w:proofErr w:type="spellStart"/>
      <w:r w:rsidR="00FB51C9">
        <w:t>click</w:t>
      </w:r>
      <w:proofErr w:type="spellEnd"/>
      <w:r w:rsidR="00FB51C9">
        <w:t xml:space="preserve">, </w:t>
      </w:r>
      <w:r>
        <w:t xml:space="preserve">y </w:t>
      </w:r>
      <w:r w:rsidR="00FB51C9">
        <w:t>para vídeos</w:t>
      </w:r>
      <w:r w:rsidR="00AA3972">
        <w:t xml:space="preserve"> el tiempo de visualización</w:t>
      </w:r>
      <w:r>
        <w:t xml:space="preserve">, </w:t>
      </w:r>
      <w:r w:rsidR="00FB51C9">
        <w:t>etc</w:t>
      </w:r>
      <w:r w:rsidR="00AA3972">
        <w:t xml:space="preserve">. </w:t>
      </w:r>
      <w:r w:rsidR="00D27532">
        <w:t xml:space="preserve">Con este tipo de </w:t>
      </w:r>
      <w:r w:rsidR="00EE5DDD" w:rsidRPr="000E5BE8">
        <w:t>ratings</w:t>
      </w:r>
      <w:r w:rsidR="00D27532">
        <w:t>, el hecho de que un usuario no haya interaccionado con un ítem concreto</w:t>
      </w:r>
      <w:r w:rsidR="008A74E3">
        <w:t xml:space="preserve"> normalmente se entiende como que no conoce dicho ítem, mientras </w:t>
      </w:r>
      <w:r w:rsidR="00C45CAD">
        <w:t>que,</w:t>
      </w:r>
      <w:r w:rsidR="008A74E3">
        <w:t xml:space="preserve"> si el valor es muy bajo, se interpreta como que tiene poco interés en el mismo. En cambio, </w:t>
      </w:r>
      <w:r w:rsidR="00D27532">
        <w:t xml:space="preserve">la ausencia de </w:t>
      </w:r>
      <w:r w:rsidR="00416A47" w:rsidRPr="00416A47">
        <w:t>ratings</w:t>
      </w:r>
      <w:r w:rsidR="00D27532">
        <w:t xml:space="preserve"> explícitos aporta </w:t>
      </w:r>
      <w:r w:rsidR="00197F67">
        <w:t xml:space="preserve">un matiz diferente </w:t>
      </w:r>
      <w:r w:rsidR="00D27532">
        <w:t>a la hora de recomendar</w:t>
      </w:r>
      <w:r w:rsidR="00197F67">
        <w:t xml:space="preserve">, ya que el usuario puede conocer el </w:t>
      </w:r>
      <w:r w:rsidR="00C45CAD">
        <w:t>ítem,</w:t>
      </w:r>
      <w:r w:rsidR="00197F67">
        <w:t xml:space="preserve"> pero prefiere no invertir ese tiempo en dar dicha información al </w:t>
      </w:r>
      <w:r w:rsidR="001D740C">
        <w:t>sistema</w:t>
      </w:r>
      <w:r w:rsidR="00D27532">
        <w:t>.</w:t>
      </w:r>
    </w:p>
    <w:p w14:paraId="4B960396" w14:textId="77777777" w:rsidR="00020D19" w:rsidRDefault="00020D19">
      <w:pPr>
        <w:tabs>
          <w:tab w:val="left" w:pos="567"/>
        </w:tabs>
        <w:ind w:left="142" w:firstLine="425"/>
      </w:pPr>
    </w:p>
    <w:p w14:paraId="55147D17" w14:textId="77777777" w:rsidR="00671786" w:rsidRDefault="00671786">
      <w:pPr>
        <w:ind w:firstLine="567"/>
      </w:pPr>
    </w:p>
    <w:p w14:paraId="0E0FBA5E" w14:textId="1EDFFD7F" w:rsidR="00671786" w:rsidRDefault="006F5E7C">
      <w:pPr>
        <w:ind w:left="142" w:firstLine="425"/>
      </w:pPr>
      <w:r>
        <w:lastRenderedPageBreak/>
        <w:t xml:space="preserve">Un evento a destacar ocurrido en los últimos años ha sido el </w:t>
      </w:r>
      <w:proofErr w:type="spellStart"/>
      <w:r w:rsidR="00416A47" w:rsidRPr="00416A47">
        <w:rPr>
          <w:i/>
        </w:rPr>
        <w:t>Netflix</w:t>
      </w:r>
      <w:proofErr w:type="spellEnd"/>
      <w:r w:rsidR="00416A47" w:rsidRPr="00416A47">
        <w:rPr>
          <w:i/>
        </w:rPr>
        <w:t xml:space="preserve"> </w:t>
      </w:r>
      <w:proofErr w:type="spellStart"/>
      <w:r w:rsidR="00416A47" w:rsidRPr="00416A47">
        <w:rPr>
          <w:i/>
        </w:rPr>
        <w:t>prize</w:t>
      </w:r>
      <w:proofErr w:type="spellEnd"/>
      <w:r w:rsidR="00810224">
        <w:rPr>
          <w:i/>
        </w:rPr>
        <w:t xml:space="preserve"> </w:t>
      </w:r>
      <w:r w:rsidR="00810224">
        <w:t xml:space="preserve">(premio </w:t>
      </w:r>
      <w:proofErr w:type="spellStart"/>
      <w:r w:rsidR="00810224">
        <w:t>Netflix</w:t>
      </w:r>
      <w:proofErr w:type="spellEnd"/>
      <w:r w:rsidR="00810224">
        <w:t>)</w:t>
      </w:r>
      <w:r w:rsidR="000C3F29">
        <w:t xml:space="preserve"> </w:t>
      </w:r>
      <w:r w:rsidR="00FC5C71">
        <w:fldChar w:fldCharType="begin"/>
      </w:r>
      <w:r w:rsidR="000C3F29">
        <w:instrText xml:space="preserve"> REF _Ref471825484 \r \h </w:instrText>
      </w:r>
      <w:r w:rsidR="00FC5C71">
        <w:fldChar w:fldCharType="separate"/>
      </w:r>
      <w:ins w:id="89" w:author="Alejandro Gil Hernán" w:date="2017-01-16T20:10:00Z">
        <w:r w:rsidR="00A8069E">
          <w:t>[11]</w:t>
        </w:r>
      </w:ins>
      <w:del w:id="90" w:author="Alejandro Gil Hernán" w:date="2017-01-16T20:10:00Z">
        <w:r w:rsidR="0057226A" w:rsidDel="00A8069E">
          <w:delText>[10]</w:delText>
        </w:r>
      </w:del>
      <w:r w:rsidR="00FC5C71">
        <w:fldChar w:fldCharType="end"/>
      </w:r>
      <w:r w:rsidR="00810224">
        <w:t>, d</w:t>
      </w:r>
      <w:r w:rsidR="00232704">
        <w:t>o</w:t>
      </w:r>
      <w:r w:rsidR="00810224">
        <w:t xml:space="preserve">nde la famosa empresa multinacional </w:t>
      </w:r>
      <w:r w:rsidR="002C39FC">
        <w:t>de servicios multimedia (series y películas)</w:t>
      </w:r>
      <w:r w:rsidR="006D0CE9">
        <w:t xml:space="preserve"> propuso una competición abierta en busca del mejor algoritmo de filtrado colaborativo para generar recomendaciones de películas. En el reto podía participar cualquier</w:t>
      </w:r>
      <w:r w:rsidR="001D740C">
        <w:t xml:space="preserve"> persona</w:t>
      </w:r>
      <w:r w:rsidR="006D0CE9">
        <w:t xml:space="preserve"> excepto </w:t>
      </w:r>
      <w:r w:rsidR="001D740C">
        <w:t xml:space="preserve">aquellas </w:t>
      </w:r>
      <w:r w:rsidR="006D0CE9">
        <w:t xml:space="preserve">cercanas a la propia </w:t>
      </w:r>
      <w:r w:rsidR="001D740C">
        <w:t>empresa</w:t>
      </w:r>
      <w:r w:rsidR="006D0CE9">
        <w:t>.</w:t>
      </w:r>
    </w:p>
    <w:p w14:paraId="0C6D67EA" w14:textId="77777777" w:rsidR="00671786" w:rsidRDefault="00671786">
      <w:pPr>
        <w:ind w:left="142" w:firstLine="425"/>
      </w:pPr>
    </w:p>
    <w:p w14:paraId="5C384596" w14:textId="77777777" w:rsidR="00671786" w:rsidRDefault="004D28DD">
      <w:pPr>
        <w:ind w:left="142" w:firstLine="425"/>
        <w:rPr>
          <w:rFonts w:ascii="Proxima Nova" w:hAnsi="Proxima Nova"/>
        </w:rPr>
      </w:pPr>
      <w:r>
        <w:t xml:space="preserve">El 21 de </w:t>
      </w:r>
      <w:r w:rsidR="006D2A96">
        <w:t>septiembre</w:t>
      </w:r>
      <w:r>
        <w:t xml:space="preserve"> de 2009 el gran premio de </w:t>
      </w:r>
      <w:r w:rsidR="00247335" w:rsidRPr="006D2A96">
        <w:rPr>
          <w:rFonts w:ascii="Proxima Nova" w:hAnsi="Proxima Nova"/>
          <w:color w:val="000000"/>
        </w:rPr>
        <w:t>US$1.000.</w:t>
      </w:r>
      <w:r w:rsidR="00416A47" w:rsidRPr="00416A47">
        <w:rPr>
          <w:rFonts w:ascii="Proxima Nova" w:hAnsi="Proxima Nova"/>
          <w:color w:val="000000"/>
        </w:rPr>
        <w:t>000</w:t>
      </w:r>
      <w:r>
        <w:rPr>
          <w:rFonts w:ascii="Proxima Nova" w:hAnsi="Proxima Nova"/>
          <w:color w:val="000000"/>
        </w:rPr>
        <w:t xml:space="preserve"> fue otorgado al equipo de </w:t>
      </w:r>
      <w:proofErr w:type="spellStart"/>
      <w:r w:rsidR="00416A47" w:rsidRPr="00416A47">
        <w:t>BellKor's</w:t>
      </w:r>
      <w:proofErr w:type="spellEnd"/>
      <w:r w:rsidR="00416A47" w:rsidRPr="00416A47">
        <w:t xml:space="preserve"> </w:t>
      </w:r>
      <w:proofErr w:type="spellStart"/>
      <w:r w:rsidR="00416A47" w:rsidRPr="00416A47">
        <w:t>Pragmatic</w:t>
      </w:r>
      <w:proofErr w:type="spellEnd"/>
      <w:r w:rsidR="00416A47" w:rsidRPr="00416A47">
        <w:t xml:space="preserve"> Chaos</w:t>
      </w:r>
      <w:r>
        <w:rPr>
          <w:rFonts w:ascii="Proxima Nova" w:hAnsi="Proxima Nova"/>
        </w:rPr>
        <w:t>, formado por la unión de los equipos</w:t>
      </w:r>
      <w:r>
        <w:rPr>
          <w:rStyle w:val="apple-converted-space"/>
          <w:rFonts w:ascii="Arial" w:hAnsi="Arial" w:cs="Arial"/>
          <w:color w:val="252525"/>
          <w:sz w:val="21"/>
          <w:szCs w:val="21"/>
          <w:shd w:val="clear" w:color="auto" w:fill="FFFFFF"/>
        </w:rPr>
        <w:t> </w:t>
      </w:r>
      <w:proofErr w:type="spellStart"/>
      <w:r w:rsidR="00416A47" w:rsidRPr="00416A47">
        <w:rPr>
          <w:rFonts w:ascii="Proxima Nova" w:hAnsi="Proxima Nova"/>
        </w:rPr>
        <w:t>Bellkor</w:t>
      </w:r>
      <w:proofErr w:type="spellEnd"/>
      <w:r w:rsidR="00416A47" w:rsidRPr="00416A47">
        <w:rPr>
          <w:rFonts w:ascii="Proxima Nova" w:hAnsi="Proxima Nova"/>
        </w:rPr>
        <w:t xml:space="preserve"> in </w:t>
      </w:r>
      <w:proofErr w:type="spellStart"/>
      <w:r w:rsidR="00416A47" w:rsidRPr="00416A47">
        <w:rPr>
          <w:rFonts w:ascii="Proxima Nova" w:hAnsi="Proxima Nova"/>
        </w:rPr>
        <w:t>BigChaos</w:t>
      </w:r>
      <w:proofErr w:type="spellEnd"/>
      <w:r w:rsidR="00416A47" w:rsidRPr="00416A47">
        <w:rPr>
          <w:rFonts w:ascii="Proxima Nova" w:hAnsi="Proxima Nova"/>
        </w:rPr>
        <w:t xml:space="preserve"> and </w:t>
      </w:r>
      <w:proofErr w:type="spellStart"/>
      <w:r w:rsidR="00416A47" w:rsidRPr="00416A47">
        <w:rPr>
          <w:rFonts w:ascii="Proxima Nova" w:hAnsi="Proxima Nova"/>
        </w:rPr>
        <w:t>Pragmatic</w:t>
      </w:r>
      <w:proofErr w:type="spellEnd"/>
      <w:r w:rsidR="00416A47" w:rsidRPr="00416A47">
        <w:rPr>
          <w:rFonts w:ascii="Proxima Nova" w:hAnsi="Proxima Nova"/>
        </w:rPr>
        <w:t xml:space="preserve"> </w:t>
      </w:r>
      <w:proofErr w:type="spellStart"/>
      <w:r w:rsidR="00416A47" w:rsidRPr="00416A47">
        <w:rPr>
          <w:rFonts w:ascii="Proxima Nova" w:hAnsi="Proxima Nova"/>
        </w:rPr>
        <w:t>Theory</w:t>
      </w:r>
      <w:proofErr w:type="spellEnd"/>
      <w:r>
        <w:rPr>
          <w:rFonts w:ascii="Proxima Nova" w:hAnsi="Proxima Nova"/>
        </w:rPr>
        <w:t>, quienes consiguieron una</w:t>
      </w:r>
      <w:r w:rsidR="00247335">
        <w:rPr>
          <w:rFonts w:ascii="Proxima Nova" w:hAnsi="Proxima Nova"/>
        </w:rPr>
        <w:t xml:space="preserve"> mejora de 10,</w:t>
      </w:r>
      <w:r>
        <w:rPr>
          <w:rFonts w:ascii="Proxima Nova" w:hAnsi="Proxima Nova"/>
        </w:rPr>
        <w:t xml:space="preserve">06% sobre el algoritmo de </w:t>
      </w:r>
      <w:proofErr w:type="spellStart"/>
      <w:r>
        <w:rPr>
          <w:rFonts w:ascii="Proxima Nova" w:hAnsi="Proxima Nova"/>
        </w:rPr>
        <w:t>Netflix</w:t>
      </w:r>
      <w:proofErr w:type="spellEnd"/>
      <w:r>
        <w:rPr>
          <w:rFonts w:ascii="Proxima Nova" w:hAnsi="Proxima Nova"/>
        </w:rPr>
        <w:t>.</w:t>
      </w:r>
    </w:p>
    <w:p w14:paraId="75D27391" w14:textId="77777777" w:rsidR="00671786" w:rsidRDefault="00671786">
      <w:pPr>
        <w:ind w:left="142" w:firstLine="425"/>
        <w:rPr>
          <w:rFonts w:ascii="Proxima Nova" w:hAnsi="Proxima Nova"/>
        </w:rPr>
      </w:pPr>
    </w:p>
    <w:p w14:paraId="25A866FB" w14:textId="77777777" w:rsidR="00671786" w:rsidRDefault="004D28DD">
      <w:pPr>
        <w:ind w:left="142" w:firstLine="425"/>
        <w:rPr>
          <w:rFonts w:ascii="Proxima Nova" w:hAnsi="Proxima Nova"/>
        </w:rPr>
      </w:pPr>
      <w:r>
        <w:rPr>
          <w:rFonts w:ascii="Proxima Nova" w:hAnsi="Proxima Nova"/>
        </w:rPr>
        <w:t xml:space="preserve">Este reto es importante ya que junto a él surge la motivación de </w:t>
      </w:r>
      <w:r w:rsidR="00247335">
        <w:rPr>
          <w:rFonts w:ascii="Proxima Nova" w:hAnsi="Proxima Nova"/>
        </w:rPr>
        <w:t xml:space="preserve">mejorar y optimizar los métodos de recomendación, así como la publicación de un </w:t>
      </w:r>
      <w:proofErr w:type="spellStart"/>
      <w:r w:rsidR="00247335">
        <w:rPr>
          <w:rFonts w:ascii="Proxima Nova" w:hAnsi="Proxima Nova"/>
        </w:rPr>
        <w:t>dataset</w:t>
      </w:r>
      <w:proofErr w:type="spellEnd"/>
      <w:r w:rsidR="00247335">
        <w:rPr>
          <w:rFonts w:ascii="Proxima Nova" w:hAnsi="Proxima Nova"/>
        </w:rPr>
        <w:t xml:space="preserve"> muy amplio y relevante a nivel mundial con 480.000 usuarios, 17.000 películas </w:t>
      </w:r>
      <w:r w:rsidR="00E03DDA">
        <w:rPr>
          <w:rFonts w:ascii="Proxima Nova" w:hAnsi="Proxima Nova"/>
        </w:rPr>
        <w:t xml:space="preserve">y </w:t>
      </w:r>
      <w:r w:rsidR="00247335">
        <w:rPr>
          <w:rFonts w:ascii="Proxima Nova" w:hAnsi="Proxima Nova"/>
        </w:rPr>
        <w:t>más de 100 millones de ratings.</w:t>
      </w:r>
    </w:p>
    <w:p w14:paraId="488374D7" w14:textId="77777777" w:rsidR="00671786" w:rsidRDefault="00671786">
      <w:bookmarkStart w:id="91" w:name="_Toc471053373"/>
      <w:bookmarkStart w:id="92" w:name="_Toc471053621"/>
      <w:bookmarkStart w:id="93" w:name="_Toc471053718"/>
      <w:bookmarkEnd w:id="91"/>
      <w:bookmarkEnd w:id="92"/>
      <w:bookmarkEnd w:id="93"/>
    </w:p>
    <w:p w14:paraId="762624C8" w14:textId="77777777" w:rsidR="00671786" w:rsidRDefault="006E6C85" w:rsidP="008A60C6">
      <w:pPr>
        <w:pStyle w:val="Ttulo2"/>
        <w:ind w:left="142"/>
      </w:pPr>
      <w:bookmarkStart w:id="94" w:name="_Toc471053808"/>
      <w:bookmarkStart w:id="95" w:name="_Toc471136427"/>
      <w:bookmarkStart w:id="96" w:name="_Toc471151055"/>
      <w:bookmarkStart w:id="97" w:name="_Toc471213249"/>
      <w:bookmarkStart w:id="98" w:name="_Toc471224889"/>
      <w:bookmarkStart w:id="99" w:name="_Toc471224993"/>
      <w:bookmarkStart w:id="100" w:name="_Toc471225026"/>
      <w:bookmarkStart w:id="101" w:name="_Toc471225081"/>
      <w:bookmarkStart w:id="102" w:name="_Toc471225112"/>
      <w:bookmarkStart w:id="103" w:name="_Toc471826472"/>
      <w:bookmarkEnd w:id="94"/>
      <w:bookmarkEnd w:id="95"/>
      <w:bookmarkEnd w:id="96"/>
      <w:bookmarkEnd w:id="97"/>
      <w:bookmarkEnd w:id="98"/>
      <w:bookmarkEnd w:id="99"/>
      <w:bookmarkEnd w:id="100"/>
      <w:bookmarkEnd w:id="101"/>
      <w:bookmarkEnd w:id="102"/>
      <w:r>
        <w:t>Tipos de algoritmos</w:t>
      </w:r>
      <w:bookmarkEnd w:id="103"/>
    </w:p>
    <w:p w14:paraId="305E1434" w14:textId="77777777" w:rsidR="00671786" w:rsidRDefault="00671786">
      <w:pPr>
        <w:rPr>
          <w:rFonts w:ascii="Proxima Nova" w:hAnsi="Proxima Nova"/>
        </w:rPr>
      </w:pPr>
      <w:bookmarkStart w:id="104" w:name="_Toc471053375"/>
      <w:bookmarkStart w:id="105" w:name="_Toc471053623"/>
      <w:bookmarkStart w:id="106" w:name="_Toc471053720"/>
      <w:bookmarkStart w:id="107" w:name="_Toc471053376"/>
      <w:bookmarkStart w:id="108" w:name="_Toc471053624"/>
      <w:bookmarkStart w:id="109" w:name="_Toc471053721"/>
      <w:bookmarkStart w:id="110" w:name="_Toc471053377"/>
      <w:bookmarkStart w:id="111" w:name="_Toc471053625"/>
      <w:bookmarkStart w:id="112" w:name="_Toc471053722"/>
      <w:bookmarkStart w:id="113" w:name="fig01"/>
      <w:bookmarkStart w:id="114" w:name="_Toc471053378"/>
      <w:bookmarkStart w:id="115" w:name="_Toc471053626"/>
      <w:bookmarkStart w:id="116" w:name="_Toc471053723"/>
      <w:bookmarkStart w:id="117" w:name="_Toc471053379"/>
      <w:bookmarkStart w:id="118" w:name="_Toc471053627"/>
      <w:bookmarkStart w:id="119" w:name="_Toc471053724"/>
      <w:bookmarkStart w:id="120" w:name="_Toc471053380"/>
      <w:bookmarkStart w:id="121" w:name="_Toc471053628"/>
      <w:bookmarkStart w:id="122" w:name="_Toc471053725"/>
      <w:bookmarkStart w:id="123" w:name="_Toc471053381"/>
      <w:bookmarkStart w:id="124" w:name="_Toc471053629"/>
      <w:bookmarkStart w:id="125" w:name="_Toc471053726"/>
      <w:bookmarkStart w:id="126" w:name="_Toc471053382"/>
      <w:bookmarkStart w:id="127" w:name="_Toc471053630"/>
      <w:bookmarkStart w:id="128" w:name="_Toc471053727"/>
      <w:bookmarkStart w:id="129" w:name="_Toc471053383"/>
      <w:bookmarkStart w:id="130" w:name="_Toc471053631"/>
      <w:bookmarkStart w:id="131" w:name="_Toc471053728"/>
      <w:bookmarkStart w:id="132" w:name="_Toc471053384"/>
      <w:bookmarkStart w:id="133" w:name="_Toc471053632"/>
      <w:bookmarkStart w:id="134" w:name="_Toc471053729"/>
      <w:bookmarkStart w:id="135" w:name="_Toc471053385"/>
      <w:bookmarkStart w:id="136" w:name="_Toc471053633"/>
      <w:bookmarkStart w:id="137" w:name="_Toc471053730"/>
      <w:bookmarkStart w:id="138" w:name="_Toc471053386"/>
      <w:bookmarkStart w:id="139" w:name="_Toc471053634"/>
      <w:bookmarkStart w:id="140" w:name="_Toc471053731"/>
      <w:bookmarkStart w:id="141" w:name="_Toc471053387"/>
      <w:bookmarkStart w:id="142" w:name="_Toc471053635"/>
      <w:bookmarkStart w:id="143" w:name="_Toc471053732"/>
      <w:bookmarkStart w:id="144" w:name="_Toc471053388"/>
      <w:bookmarkStart w:id="145" w:name="_Toc471053636"/>
      <w:bookmarkStart w:id="146" w:name="_Toc471053733"/>
      <w:bookmarkStart w:id="147" w:name="_Toc471053389"/>
      <w:bookmarkStart w:id="148" w:name="_Toc471053637"/>
      <w:bookmarkStart w:id="149" w:name="_Toc471053734"/>
      <w:bookmarkStart w:id="150" w:name="_Toc471053390"/>
      <w:bookmarkStart w:id="151" w:name="_Toc471053638"/>
      <w:bookmarkStart w:id="152" w:name="_Toc471053735"/>
      <w:bookmarkStart w:id="153" w:name="_Toc471053391"/>
      <w:bookmarkStart w:id="154" w:name="_Toc471053639"/>
      <w:bookmarkStart w:id="155" w:name="_Toc471053736"/>
      <w:bookmarkStart w:id="156" w:name="_Toc471053392"/>
      <w:bookmarkStart w:id="157" w:name="_Toc471053640"/>
      <w:bookmarkStart w:id="158" w:name="_Toc471053737"/>
      <w:bookmarkStart w:id="159" w:name="_Toc471053393"/>
      <w:bookmarkStart w:id="160" w:name="_Toc471053641"/>
      <w:bookmarkStart w:id="161" w:name="_Toc471053738"/>
      <w:bookmarkStart w:id="162" w:name="_Toc471053642"/>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p>
    <w:p w14:paraId="2439D8FF" w14:textId="77777777" w:rsidR="009D3CA4" w:rsidRDefault="005370F4">
      <w:pPr>
        <w:ind w:left="142"/>
        <w:rPr>
          <w:rFonts w:ascii="Proxima Nova" w:hAnsi="Proxima Nova"/>
        </w:rPr>
      </w:pPr>
      <w:r>
        <w:rPr>
          <w:rFonts w:ascii="Proxima Nova" w:hAnsi="Proxima Nova"/>
        </w:rPr>
        <w:t xml:space="preserve">Dependiendo de la forma en que los algoritmos </w:t>
      </w:r>
      <w:r w:rsidR="00024B9C">
        <w:rPr>
          <w:rFonts w:ascii="Proxima Nova" w:hAnsi="Proxima Nova"/>
        </w:rPr>
        <w:t>tengan</w:t>
      </w:r>
      <w:r>
        <w:rPr>
          <w:rFonts w:ascii="Proxima Nova" w:hAnsi="Proxima Nova"/>
        </w:rPr>
        <w:t xml:space="preserve"> en cuenta los atributos de los ítems o usuarios, podemos concluir que e</w:t>
      </w:r>
      <w:r w:rsidR="009D3CA4">
        <w:rPr>
          <w:rFonts w:ascii="Proxima Nova" w:hAnsi="Proxima Nova"/>
        </w:rPr>
        <w:t>xisten dos tipos de algoritmos principales</w:t>
      </w:r>
      <w:r>
        <w:rPr>
          <w:rFonts w:ascii="Proxima Nova" w:hAnsi="Proxima Nova"/>
        </w:rPr>
        <w:t>: basados en contenido y basados en filtrado colaborativo.</w:t>
      </w:r>
    </w:p>
    <w:p w14:paraId="5A467AC3" w14:textId="77777777" w:rsidR="00B1068C" w:rsidRDefault="00B1068C">
      <w:pPr>
        <w:ind w:left="142"/>
        <w:rPr>
          <w:rFonts w:ascii="Proxima Nova" w:hAnsi="Proxima Nova"/>
        </w:rPr>
      </w:pPr>
    </w:p>
    <w:p w14:paraId="5CE079A8" w14:textId="77777777" w:rsidR="00671786" w:rsidRDefault="00416A47">
      <w:pPr>
        <w:pStyle w:val="Ttulo3"/>
        <w:rPr>
          <w:i/>
        </w:rPr>
      </w:pPr>
      <w:bookmarkStart w:id="163" w:name="_Toc471826473"/>
      <w:r w:rsidRPr="00416A47">
        <w:t>Algoritmos basados en contenido</w:t>
      </w:r>
      <w:bookmarkEnd w:id="163"/>
    </w:p>
    <w:p w14:paraId="2AA814AC" w14:textId="77777777" w:rsidR="009D3CA4" w:rsidRDefault="009D3CA4" w:rsidP="00B40529">
      <w:pPr>
        <w:rPr>
          <w:rFonts w:ascii="NimbusRomNo9L-Regu" w:hAnsi="NimbusRomNo9L-Regu" w:cs="NimbusRomNo9L-Regu"/>
          <w:sz w:val="20"/>
          <w:szCs w:val="20"/>
        </w:rPr>
      </w:pPr>
    </w:p>
    <w:p w14:paraId="0D2DE0E1" w14:textId="0CCB8D6A" w:rsidR="00671786" w:rsidRDefault="00C56C09">
      <w:pPr>
        <w:ind w:left="142"/>
        <w:rPr>
          <w:rFonts w:ascii="Proxima Nova" w:hAnsi="Proxima Nova"/>
        </w:rPr>
      </w:pPr>
      <w:r>
        <w:rPr>
          <w:rFonts w:ascii="Proxima Nova" w:hAnsi="Proxima Nova"/>
        </w:rPr>
        <w:t>Cuando se aplican métodos basados en contenido, el sistema aprende a recomendar ítems similares a los que le han gustado al usuario en un pasado</w:t>
      </w:r>
      <w:r w:rsidR="00DD513D">
        <w:rPr>
          <w:rFonts w:ascii="Proxima Nova" w:hAnsi="Proxima Nova"/>
        </w:rPr>
        <w:t xml:space="preserve"> </w:t>
      </w:r>
      <w:r w:rsidR="00FC5C71">
        <w:rPr>
          <w:rFonts w:ascii="Proxima Nova" w:hAnsi="Proxima Nova"/>
        </w:rPr>
        <w:fldChar w:fldCharType="begin"/>
      </w:r>
      <w:r w:rsidR="000C3F29">
        <w:rPr>
          <w:rFonts w:ascii="Proxima Nova" w:hAnsi="Proxima Nova"/>
        </w:rPr>
        <w:instrText xml:space="preserve"> REF _Ref471825334 \r \h </w:instrText>
      </w:r>
      <w:r w:rsidR="00FC5C71">
        <w:rPr>
          <w:rFonts w:ascii="Proxima Nova" w:hAnsi="Proxima Nova"/>
        </w:rPr>
      </w:r>
      <w:r w:rsidR="00FC5C71">
        <w:rPr>
          <w:rFonts w:ascii="Proxima Nova" w:hAnsi="Proxima Nova"/>
        </w:rPr>
        <w:fldChar w:fldCharType="separate"/>
      </w:r>
      <w:r w:rsidR="00A8069E">
        <w:rPr>
          <w:rFonts w:ascii="Proxima Nova" w:hAnsi="Proxima Nova"/>
        </w:rPr>
        <w:t>[6]</w:t>
      </w:r>
      <w:r w:rsidR="00FC5C71">
        <w:rPr>
          <w:rFonts w:ascii="Proxima Nova" w:hAnsi="Proxima Nova"/>
        </w:rPr>
        <w:fldChar w:fldCharType="end"/>
      </w:r>
      <w:r>
        <w:rPr>
          <w:rFonts w:ascii="Proxima Nova" w:hAnsi="Proxima Nova"/>
        </w:rPr>
        <w:t xml:space="preserve">. Esta similitud es calculada basándose en las características asociadas a los ítems. En el caso de que un usuario haya puntuado con buena nota una película cuyo género es comedia, </w:t>
      </w:r>
      <w:r w:rsidR="00CB04DE">
        <w:rPr>
          <w:rFonts w:ascii="Proxima Nova" w:hAnsi="Proxima Nova"/>
        </w:rPr>
        <w:t>es muy probable que se generen recomendaciones de películas con este mismo género.</w:t>
      </w:r>
      <w:r w:rsidR="0004781E" w:rsidRPr="00C56C09">
        <w:rPr>
          <w:rFonts w:ascii="Proxima Nova" w:hAnsi="Proxima Nova"/>
        </w:rPr>
        <w:t xml:space="preserve"> </w:t>
      </w:r>
      <w:r w:rsidR="00CC2F1C">
        <w:rPr>
          <w:rFonts w:ascii="Proxima Nova" w:hAnsi="Proxima Nova"/>
        </w:rPr>
        <w:t xml:space="preserve">En el caso de </w:t>
      </w:r>
      <w:r w:rsidR="00CC2F1C">
        <w:rPr>
          <w:rFonts w:ascii="Proxima Nova" w:hAnsi="Proxima Nova" w:hint="eastAsia"/>
        </w:rPr>
        <w:t>ítems</w:t>
      </w:r>
      <w:r w:rsidR="00CC2F1C">
        <w:rPr>
          <w:rFonts w:ascii="Proxima Nova" w:hAnsi="Proxima Nova"/>
        </w:rPr>
        <w:t xml:space="preserve"> </w:t>
      </w:r>
      <w:r w:rsidR="00270F39">
        <w:rPr>
          <w:rFonts w:ascii="Proxima Nova" w:hAnsi="Proxima Nova"/>
        </w:rPr>
        <w:t>más</w:t>
      </w:r>
      <w:r w:rsidR="00CC2F1C">
        <w:rPr>
          <w:rFonts w:ascii="Proxima Nova" w:hAnsi="Proxima Nova"/>
        </w:rPr>
        <w:t xml:space="preserve"> complejos como documentos</w:t>
      </w:r>
      <w:r w:rsidR="008A3F93">
        <w:rPr>
          <w:rFonts w:ascii="Proxima Nova" w:hAnsi="Proxima Nova"/>
        </w:rPr>
        <w:t xml:space="preserve"> de texto</w:t>
      </w:r>
      <w:r w:rsidR="00CC2F1C">
        <w:rPr>
          <w:rFonts w:ascii="Proxima Nova" w:hAnsi="Proxima Nova"/>
        </w:rPr>
        <w:t xml:space="preserve">, se calcula el </w:t>
      </w:r>
      <w:r w:rsidR="00416A47" w:rsidRPr="00416A47">
        <w:rPr>
          <w:rFonts w:ascii="Proxima Nova" w:hAnsi="Proxima Nova"/>
          <w:i/>
        </w:rPr>
        <w:t>TF-IDF</w:t>
      </w:r>
      <w:r w:rsidR="00CC2F1C">
        <w:rPr>
          <w:rFonts w:ascii="Proxima Nova" w:hAnsi="Proxima Nova"/>
        </w:rPr>
        <w:t xml:space="preserve"> (</w:t>
      </w:r>
      <w:proofErr w:type="spellStart"/>
      <w:r w:rsidR="00CC2F1C">
        <w:rPr>
          <w:rFonts w:ascii="Proxima Nova" w:hAnsi="Proxima Nova"/>
        </w:rPr>
        <w:t>Term</w:t>
      </w:r>
      <w:proofErr w:type="spellEnd"/>
      <w:r w:rsidR="00CC2F1C">
        <w:rPr>
          <w:rFonts w:ascii="Proxima Nova" w:hAnsi="Proxima Nova"/>
        </w:rPr>
        <w:t xml:space="preserve"> </w:t>
      </w:r>
      <w:proofErr w:type="spellStart"/>
      <w:r w:rsidR="00CC2F1C">
        <w:rPr>
          <w:rFonts w:ascii="Proxima Nova" w:hAnsi="Proxima Nova"/>
        </w:rPr>
        <w:t>Frequency-Inverse</w:t>
      </w:r>
      <w:proofErr w:type="spellEnd"/>
      <w:r w:rsidR="00CC2F1C">
        <w:rPr>
          <w:rFonts w:ascii="Proxima Nova" w:hAnsi="Proxima Nova"/>
        </w:rPr>
        <w:t xml:space="preserve"> </w:t>
      </w:r>
      <w:proofErr w:type="spellStart"/>
      <w:r w:rsidR="00CC2F1C">
        <w:rPr>
          <w:rFonts w:ascii="Proxima Nova" w:hAnsi="Proxima Nova"/>
        </w:rPr>
        <w:t>Document</w:t>
      </w:r>
      <w:proofErr w:type="spellEnd"/>
      <w:r w:rsidR="00CC2F1C">
        <w:rPr>
          <w:rFonts w:ascii="Proxima Nova" w:hAnsi="Proxima Nova"/>
        </w:rPr>
        <w:t xml:space="preserve"> </w:t>
      </w:r>
      <w:proofErr w:type="spellStart"/>
      <w:r w:rsidR="00CC2F1C">
        <w:rPr>
          <w:rFonts w:ascii="Proxima Nova" w:hAnsi="Proxima Nova"/>
        </w:rPr>
        <w:t>Frequency</w:t>
      </w:r>
      <w:proofErr w:type="spellEnd"/>
      <w:r w:rsidR="00CC2F1C">
        <w:rPr>
          <w:rFonts w:ascii="Proxima Nova" w:hAnsi="Proxima Nova"/>
        </w:rPr>
        <w:t xml:space="preserve">) que comprende </w:t>
      </w:r>
      <w:r w:rsidR="00A37B57">
        <w:rPr>
          <w:rFonts w:ascii="Proxima Nova" w:hAnsi="Proxima Nova"/>
        </w:rPr>
        <w:t>las palabras o términos más relevantes.</w:t>
      </w:r>
    </w:p>
    <w:p w14:paraId="3418DBC6" w14:textId="77777777" w:rsidR="00671786" w:rsidRDefault="007C5F6E">
      <w:pPr>
        <w:ind w:left="142"/>
        <w:rPr>
          <w:rFonts w:ascii="Proxima Nova" w:hAnsi="Proxima Nova"/>
        </w:rPr>
      </w:pPr>
      <w:r>
        <w:rPr>
          <w:rFonts w:ascii="Proxima Nova" w:hAnsi="Proxima Nova"/>
        </w:rPr>
        <w:t xml:space="preserve">Los algoritmos más comunes de éste género son </w:t>
      </w:r>
      <w:proofErr w:type="spellStart"/>
      <w:r w:rsidR="00416A47" w:rsidRPr="00416A47">
        <w:rPr>
          <w:rFonts w:ascii="Proxima Nova" w:hAnsi="Proxima Nova"/>
          <w:i/>
        </w:rPr>
        <w:t>Rocchio</w:t>
      </w:r>
      <w:proofErr w:type="spellEnd"/>
      <w:r>
        <w:rPr>
          <w:rFonts w:ascii="Proxima Nova" w:hAnsi="Proxima Nova"/>
          <w:i/>
        </w:rPr>
        <w:t xml:space="preserve"> </w:t>
      </w:r>
      <w:r>
        <w:rPr>
          <w:rFonts w:ascii="Proxima Nova" w:hAnsi="Proxima Nova"/>
        </w:rPr>
        <w:t>y KNN.</w:t>
      </w:r>
    </w:p>
    <w:p w14:paraId="38B41212" w14:textId="77777777" w:rsidR="00C56C09" w:rsidRDefault="00C56C09" w:rsidP="00B749D4">
      <w:pPr>
        <w:ind w:left="142"/>
        <w:rPr>
          <w:rFonts w:ascii="Proxima Nova" w:hAnsi="Proxima Nova"/>
        </w:rPr>
      </w:pPr>
    </w:p>
    <w:p w14:paraId="6F261FE4" w14:textId="77777777" w:rsidR="00071389" w:rsidRDefault="00071389" w:rsidP="00B40529">
      <w:pPr>
        <w:pStyle w:val="Ttulo3"/>
      </w:pPr>
      <w:bookmarkStart w:id="164" w:name="_Toc471826474"/>
      <w:bookmarkStart w:id="165" w:name="_Ref472266341"/>
      <w:bookmarkStart w:id="166" w:name="_Ref472266542"/>
      <w:r w:rsidRPr="004761BC">
        <w:t xml:space="preserve">Algoritmos basados en </w:t>
      </w:r>
      <w:r>
        <w:t>filtrado colaborativo</w:t>
      </w:r>
      <w:bookmarkEnd w:id="164"/>
      <w:bookmarkEnd w:id="165"/>
      <w:bookmarkEnd w:id="166"/>
    </w:p>
    <w:p w14:paraId="24A2687D" w14:textId="77777777" w:rsidR="00671786" w:rsidRDefault="00671786"/>
    <w:p w14:paraId="058F443A" w14:textId="77777777" w:rsidR="00671786" w:rsidRDefault="00A37B57">
      <w:pPr>
        <w:ind w:left="142"/>
      </w:pPr>
      <w:r>
        <w:t>A diferencia de los métodos basados en contenido, el filtrado colaborativo</w:t>
      </w:r>
      <w:r w:rsidR="00CE1223">
        <w:t xml:space="preserve"> se basa en los </w:t>
      </w:r>
      <w:r w:rsidR="00CE1223" w:rsidRPr="000E5BE8">
        <w:t>ratings</w:t>
      </w:r>
      <w:r w:rsidR="00CE1223">
        <w:t xml:space="preserve"> de los usuarios del sistema. La idea clave es </w:t>
      </w:r>
      <w:r w:rsidR="00515F6B">
        <w:t>que,</w:t>
      </w:r>
      <w:r w:rsidR="00EF4D48">
        <w:t xml:space="preserve"> si dos usuarios </w:t>
      </w:r>
      <w:r w:rsidR="00416A47" w:rsidRPr="00416A47">
        <w:rPr>
          <w:i/>
        </w:rPr>
        <w:t>u</w:t>
      </w:r>
      <w:r w:rsidR="00EF4D48">
        <w:t xml:space="preserve"> y </w:t>
      </w:r>
      <w:r w:rsidR="00416A47" w:rsidRPr="00416A47">
        <w:rPr>
          <w:i/>
        </w:rPr>
        <w:t>v</w:t>
      </w:r>
      <w:r w:rsidR="00EF4D48">
        <w:t xml:space="preserve"> son similares,</w:t>
      </w:r>
      <w:r w:rsidR="00A90EBB">
        <w:t xml:space="preserve"> el sistema recomendará a </w:t>
      </w:r>
      <w:r w:rsidR="00A90EBB">
        <w:rPr>
          <w:i/>
        </w:rPr>
        <w:t>u</w:t>
      </w:r>
      <w:r w:rsidR="001F473B">
        <w:t>,</w:t>
      </w:r>
      <w:r w:rsidR="00A90EBB">
        <w:t xml:space="preserve"> ítems que le hayan gustado a </w:t>
      </w:r>
      <w:r w:rsidR="00A90EBB">
        <w:rPr>
          <w:i/>
        </w:rPr>
        <w:t>v</w:t>
      </w:r>
      <w:r w:rsidR="00A90EBB">
        <w:t>, ya que en teoría sus gustos son similares.</w:t>
      </w:r>
    </w:p>
    <w:p w14:paraId="64391D1D" w14:textId="77777777" w:rsidR="00671786" w:rsidRDefault="00671786">
      <w:pPr>
        <w:ind w:left="142"/>
      </w:pPr>
    </w:p>
    <w:p w14:paraId="7E1EDCA4" w14:textId="77777777" w:rsidR="00671786" w:rsidRDefault="002253DC">
      <w:pPr>
        <w:ind w:left="142" w:firstLine="425"/>
      </w:pPr>
      <w:r>
        <w:t>El filtrado colaborativo soluciona algunas de las limitaciones de los algoritmos basados en contenido</w:t>
      </w:r>
      <w:r w:rsidR="004F0C30">
        <w:t>. Por ejemplo, los ítems cuyo contenido es difícil de obtener pueden seguir siendo recomendados a usuarios por la similitud con otros</w:t>
      </w:r>
      <w:r w:rsidR="00C35124">
        <w:t>. Otra ventaja es que el sistema puede recomendar mucha más variedad de elementos, nunca produciéndose el encasillamiento que ocurre con los basados en contenido, ya que las tendencias de una comunidad de usuarios pueden ir variando, a la vez que el SR se adapta a ellas.</w:t>
      </w:r>
    </w:p>
    <w:p w14:paraId="01036A21" w14:textId="77777777" w:rsidR="00671786" w:rsidRDefault="00671786">
      <w:pPr>
        <w:rPr>
          <w:rFonts w:ascii="Proxima Nova" w:hAnsi="Proxima Nova"/>
        </w:rPr>
      </w:pPr>
    </w:p>
    <w:p w14:paraId="7B0B32DA" w14:textId="77777777" w:rsidR="00071389" w:rsidRDefault="00416A47" w:rsidP="007D6353">
      <w:pPr>
        <w:ind w:left="142"/>
        <w:rPr>
          <w:rFonts w:ascii="Proxima Nova" w:hAnsi="Proxima Nova"/>
          <w:b/>
          <w:i/>
        </w:rPr>
      </w:pPr>
      <w:r w:rsidRPr="00416A47">
        <w:rPr>
          <w:rFonts w:ascii="Proxima Nova" w:hAnsi="Proxima Nova"/>
          <w:b/>
          <w:i/>
        </w:rPr>
        <w:t>Basados en usuario</w:t>
      </w:r>
      <w:r w:rsidR="00ED491B">
        <w:rPr>
          <w:rFonts w:ascii="Proxima Nova" w:hAnsi="Proxima Nova"/>
          <w:b/>
          <w:i/>
        </w:rPr>
        <w:t xml:space="preserve"> (</w:t>
      </w:r>
      <w:proofErr w:type="spellStart"/>
      <w:r w:rsidR="00396B8E">
        <w:rPr>
          <w:rFonts w:ascii="Proxima Nova" w:hAnsi="Proxima Nova"/>
          <w:b/>
          <w:i/>
        </w:rPr>
        <w:t>U</w:t>
      </w:r>
      <w:r w:rsidR="00ED491B">
        <w:rPr>
          <w:rFonts w:ascii="Proxima Nova" w:hAnsi="Proxima Nova"/>
          <w:b/>
          <w:i/>
        </w:rPr>
        <w:t>ser</w:t>
      </w:r>
      <w:proofErr w:type="spellEnd"/>
      <w:r w:rsidR="00ED491B">
        <w:rPr>
          <w:rFonts w:ascii="Proxima Nova" w:hAnsi="Proxima Nova"/>
          <w:b/>
          <w:i/>
        </w:rPr>
        <w:t xml:space="preserve"> KNN)</w:t>
      </w:r>
    </w:p>
    <w:p w14:paraId="77AABE3E" w14:textId="77777777" w:rsidR="00B87F8E" w:rsidRDefault="00B87F8E">
      <w:pPr>
        <w:ind w:left="142"/>
        <w:rPr>
          <w:rFonts w:ascii="Proxima Nova" w:hAnsi="Proxima Nova"/>
          <w:b/>
          <w:i/>
        </w:rPr>
      </w:pPr>
    </w:p>
    <w:p w14:paraId="6C514F3A" w14:textId="77777777" w:rsidR="00671786" w:rsidRDefault="00416A47">
      <w:pPr>
        <w:ind w:left="142" w:firstLine="284"/>
      </w:pPr>
      <w:r w:rsidRPr="00416A47">
        <w:t>Se</w:t>
      </w:r>
      <w:r w:rsidRPr="00416A47">
        <w:rPr>
          <w:rFonts w:hint="eastAsia"/>
        </w:rPr>
        <w:t> </w:t>
      </w:r>
      <w:r w:rsidRPr="00416A47">
        <w:t>recomiendan al</w:t>
      </w:r>
      <w:r w:rsidRPr="00416A47">
        <w:rPr>
          <w:rFonts w:hint="eastAsia"/>
        </w:rPr>
        <w:t> </w:t>
      </w:r>
      <w:r w:rsidRPr="00416A47">
        <w:t xml:space="preserve">usuario los </w:t>
      </w:r>
      <w:r w:rsidRPr="00416A47">
        <w:rPr>
          <w:rFonts w:hint="eastAsia"/>
        </w:rPr>
        <w:t>í</w:t>
      </w:r>
      <w:r w:rsidRPr="00416A47">
        <w:t>tems</w:t>
      </w:r>
      <w:r w:rsidRPr="00416A47">
        <w:rPr>
          <w:rFonts w:hint="eastAsia"/>
        </w:rPr>
        <w:t> </w:t>
      </w:r>
      <w:r w:rsidRPr="00416A47">
        <w:t>que</w:t>
      </w:r>
      <w:r w:rsidRPr="00416A47">
        <w:rPr>
          <w:rFonts w:hint="eastAsia"/>
        </w:rPr>
        <w:t> </w:t>
      </w:r>
      <w:r w:rsidRPr="00416A47">
        <w:t xml:space="preserve">han gustado a usuarios similares a </w:t>
      </w:r>
      <w:r w:rsidRPr="00416A47">
        <w:rPr>
          <w:rFonts w:hint="eastAsia"/>
        </w:rPr>
        <w:t>é</w:t>
      </w:r>
      <w:r w:rsidRPr="00416A47">
        <w:t>ste.</w:t>
      </w:r>
    </w:p>
    <w:p w14:paraId="065943E8" w14:textId="77777777" w:rsidR="00B87F8E" w:rsidRPr="00B87F8E" w:rsidRDefault="00B87F8E" w:rsidP="007D6353">
      <w:pPr>
        <w:ind w:left="142"/>
        <w:rPr>
          <w:rFonts w:ascii="Proxima Nova" w:hAnsi="Proxima Nova"/>
          <w:b/>
          <w:i/>
          <w:lang w:val="es-ES_tradnl"/>
        </w:rPr>
      </w:pPr>
    </w:p>
    <w:p w14:paraId="298EDB0C" w14:textId="77777777" w:rsidR="00671786" w:rsidRDefault="00671786">
      <w:pPr>
        <w:ind w:left="142"/>
        <w:jc w:val="center"/>
        <w:rPr>
          <w:rFonts w:ascii="Proxima Nova" w:hAnsi="Proxima Nova"/>
          <w:lang w:val="es-ES_tradnl"/>
        </w:rPr>
      </w:pPr>
      <w:r>
        <w:rPr>
          <w:rFonts w:ascii="Proxima Nova" w:hAnsi="Proxima Nova"/>
          <w:noProof/>
          <w:lang w:val="es-ES_tradnl" w:eastAsia="es-ES_tradnl"/>
        </w:rPr>
        <w:drawing>
          <wp:inline distT="0" distB="0" distL="0" distR="0" wp14:anchorId="5456AC70" wp14:editId="1C2221D3">
            <wp:extent cx="2553331" cy="688340"/>
            <wp:effectExtent l="0" t="0" r="1270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ptura de pantalla 2016-12-31 a las 18.16.23.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579209" cy="695316"/>
                    </a:xfrm>
                    <a:prstGeom prst="rect">
                      <a:avLst/>
                    </a:prstGeom>
                  </pic:spPr>
                </pic:pic>
              </a:graphicData>
            </a:graphic>
          </wp:inline>
        </w:drawing>
      </w:r>
    </w:p>
    <w:p w14:paraId="687624F0" w14:textId="77777777" w:rsidR="00671786" w:rsidRDefault="00671786">
      <w:pPr>
        <w:ind w:left="142"/>
        <w:jc w:val="center"/>
        <w:rPr>
          <w:rFonts w:ascii="Proxima Nova" w:hAnsi="Proxima Nova"/>
        </w:rPr>
      </w:pPr>
    </w:p>
    <w:p w14:paraId="1773F344" w14:textId="77777777" w:rsidR="00071389" w:rsidRDefault="00416A47" w:rsidP="007D6353">
      <w:pPr>
        <w:ind w:left="142"/>
        <w:rPr>
          <w:rFonts w:ascii="Proxima Nova" w:hAnsi="Proxima Nova"/>
          <w:b/>
          <w:i/>
        </w:rPr>
      </w:pPr>
      <w:r w:rsidRPr="00416A47">
        <w:rPr>
          <w:rFonts w:ascii="Proxima Nova" w:hAnsi="Proxima Nova"/>
          <w:b/>
          <w:i/>
        </w:rPr>
        <w:t xml:space="preserve">Basado en </w:t>
      </w:r>
      <w:r w:rsidRPr="00416A47">
        <w:rPr>
          <w:rFonts w:ascii="Proxima Nova" w:hAnsi="Proxima Nova" w:hint="eastAsia"/>
          <w:b/>
          <w:i/>
        </w:rPr>
        <w:t>í</w:t>
      </w:r>
      <w:r w:rsidRPr="00416A47">
        <w:rPr>
          <w:rFonts w:ascii="Proxima Nova" w:hAnsi="Proxima Nova"/>
          <w:b/>
          <w:i/>
        </w:rPr>
        <w:t>tem</w:t>
      </w:r>
      <w:r w:rsidR="00ED491B">
        <w:rPr>
          <w:rFonts w:ascii="Proxima Nova" w:hAnsi="Proxima Nova"/>
          <w:b/>
          <w:i/>
        </w:rPr>
        <w:t xml:space="preserve"> (</w:t>
      </w:r>
      <w:proofErr w:type="spellStart"/>
      <w:r w:rsidR="00396B8E">
        <w:rPr>
          <w:rFonts w:ascii="Proxima Nova" w:hAnsi="Proxima Nova" w:hint="eastAsia"/>
          <w:b/>
          <w:i/>
        </w:rPr>
        <w:t>I</w:t>
      </w:r>
      <w:r w:rsidR="00ED491B">
        <w:rPr>
          <w:rFonts w:ascii="Proxima Nova" w:hAnsi="Proxima Nova" w:hint="eastAsia"/>
          <w:b/>
          <w:i/>
        </w:rPr>
        <w:t>tem</w:t>
      </w:r>
      <w:proofErr w:type="spellEnd"/>
      <w:r w:rsidR="00ED491B">
        <w:rPr>
          <w:rFonts w:ascii="Proxima Nova" w:hAnsi="Proxima Nova"/>
          <w:b/>
          <w:i/>
        </w:rPr>
        <w:t xml:space="preserve"> KNN)</w:t>
      </w:r>
    </w:p>
    <w:p w14:paraId="564836A4" w14:textId="77777777" w:rsidR="00B87F8E" w:rsidRDefault="00B87F8E">
      <w:pPr>
        <w:ind w:left="142"/>
        <w:rPr>
          <w:rFonts w:ascii="Proxima Nova" w:hAnsi="Proxima Nova"/>
          <w:b/>
          <w:i/>
        </w:rPr>
      </w:pPr>
    </w:p>
    <w:p w14:paraId="2B652199" w14:textId="77777777" w:rsidR="00671786" w:rsidRDefault="00416A47">
      <w:pPr>
        <w:ind w:left="142" w:firstLine="284"/>
      </w:pPr>
      <w:r w:rsidRPr="00416A47">
        <w:t xml:space="preserve">Se recomiendan al usuario los </w:t>
      </w:r>
      <w:r w:rsidRPr="00416A47">
        <w:rPr>
          <w:rFonts w:hint="eastAsia"/>
        </w:rPr>
        <w:t>í</w:t>
      </w:r>
      <w:r w:rsidRPr="00416A47">
        <w:t xml:space="preserve">tems que se parecen a </w:t>
      </w:r>
      <w:r w:rsidRPr="00416A47">
        <w:rPr>
          <w:rFonts w:hint="eastAsia"/>
        </w:rPr>
        <w:t>í</w:t>
      </w:r>
      <w:r w:rsidRPr="00416A47">
        <w:t>tems que le han gustado.</w:t>
      </w:r>
    </w:p>
    <w:p w14:paraId="61C6B343" w14:textId="77777777" w:rsidR="00671786" w:rsidRDefault="00671786">
      <w:pPr>
        <w:ind w:left="142" w:firstLine="284"/>
      </w:pPr>
    </w:p>
    <w:p w14:paraId="1ED7F286" w14:textId="77777777" w:rsidR="00671786" w:rsidRDefault="00671786">
      <w:pPr>
        <w:ind w:left="142" w:firstLine="284"/>
        <w:jc w:val="center"/>
      </w:pPr>
      <w:r>
        <w:rPr>
          <w:noProof/>
          <w:lang w:val="es-ES_tradnl" w:eastAsia="es-ES_tradnl"/>
        </w:rPr>
        <w:drawing>
          <wp:inline distT="0" distB="0" distL="0" distR="0" wp14:anchorId="64786D06" wp14:editId="7AFB630E">
            <wp:extent cx="2609997" cy="740510"/>
            <wp:effectExtent l="0" t="0" r="635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aptura de pantalla 2016-12-31 a las 18.16.18.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754606" cy="781539"/>
                    </a:xfrm>
                    <a:prstGeom prst="rect">
                      <a:avLst/>
                    </a:prstGeom>
                  </pic:spPr>
                </pic:pic>
              </a:graphicData>
            </a:graphic>
          </wp:inline>
        </w:drawing>
      </w:r>
    </w:p>
    <w:p w14:paraId="5D7FC8B5" w14:textId="77777777" w:rsidR="00671786" w:rsidRDefault="00671786">
      <w:pPr>
        <w:ind w:left="142" w:firstLine="284"/>
      </w:pPr>
    </w:p>
    <w:p w14:paraId="0A43B348" w14:textId="77777777" w:rsidR="00671786" w:rsidRDefault="00671786">
      <w:pPr>
        <w:ind w:left="142" w:firstLine="284"/>
      </w:pPr>
    </w:p>
    <w:p w14:paraId="6241775E" w14:textId="3891EBBD" w:rsidR="00671786" w:rsidRDefault="00416A47">
      <w:pPr>
        <w:ind w:left="142" w:firstLine="425"/>
      </w:pPr>
      <w:r w:rsidRPr="00416A47">
        <w:t>Los algoritmos KNN requieren de un vecindario para realizar el cálculo de ratings</w:t>
      </w:r>
      <w:r w:rsidR="000C3F29">
        <w:t xml:space="preserve"> </w:t>
      </w:r>
      <w:r w:rsidR="00FC5C71">
        <w:fldChar w:fldCharType="begin"/>
      </w:r>
      <w:r w:rsidR="000C3F29">
        <w:instrText xml:space="preserve"> REF _Ref471825373 \r \h </w:instrText>
      </w:r>
      <w:r w:rsidR="00FC5C71">
        <w:fldChar w:fldCharType="separate"/>
      </w:r>
      <w:r w:rsidR="00A8069E">
        <w:t>[7]</w:t>
      </w:r>
      <w:r w:rsidR="00FC5C71">
        <w:fldChar w:fldCharType="end"/>
      </w:r>
      <w:r w:rsidRPr="00416A47">
        <w:t>. Si se aplica un filtrado colaborativo basado en usuario, el vecindario se compondr</w:t>
      </w:r>
      <w:r w:rsidRPr="00416A47">
        <w:rPr>
          <w:rFonts w:hint="eastAsia"/>
        </w:rPr>
        <w:t>á</w:t>
      </w:r>
      <w:r w:rsidRPr="00416A47">
        <w:t xml:space="preserve"> de un conjunto de usuarios ordenados por similitud, en orden decreciente, tomando como referencia el usuario al que se le quiere recomendar. En el caso de utilizar filtrado colaborativo basado en </w:t>
      </w:r>
      <w:r w:rsidRPr="00416A47">
        <w:rPr>
          <w:rFonts w:hint="eastAsia"/>
        </w:rPr>
        <w:t>í</w:t>
      </w:r>
      <w:r w:rsidRPr="00416A47">
        <w:t xml:space="preserve">tem, la estructura es la misma, teniendo </w:t>
      </w:r>
      <w:r w:rsidRPr="00416A47">
        <w:rPr>
          <w:rFonts w:hint="eastAsia"/>
        </w:rPr>
        <w:t>í</w:t>
      </w:r>
      <w:r w:rsidRPr="00416A47">
        <w:t>tems en vez de usuarios en el vecindario.</w:t>
      </w:r>
    </w:p>
    <w:p w14:paraId="048D436B" w14:textId="77777777" w:rsidR="00671786" w:rsidRDefault="00671786">
      <w:pPr>
        <w:ind w:left="142" w:firstLine="284"/>
      </w:pPr>
    </w:p>
    <w:p w14:paraId="3A60136C" w14:textId="77777777" w:rsidR="00671786" w:rsidRDefault="00416A47">
      <w:pPr>
        <w:ind w:left="142" w:firstLine="425"/>
      </w:pPr>
      <w:r w:rsidRPr="00416A47">
        <w:t xml:space="preserve">Dichas similitudes representan el factor de semejanza </w:t>
      </w:r>
      <w:r w:rsidR="003D1794">
        <w:t>y se calculan todas para cada par de usuarios o ítems</w:t>
      </w:r>
      <w:r w:rsidRPr="00416A47">
        <w:t>. Existen diferentes m</w:t>
      </w:r>
      <w:r w:rsidRPr="00416A47">
        <w:rPr>
          <w:rFonts w:hint="eastAsia"/>
        </w:rPr>
        <w:t>é</w:t>
      </w:r>
      <w:r w:rsidRPr="00416A47">
        <w:t>todos para medirlas, en este trabajo se han estudiado las siguientes similitudes:</w:t>
      </w:r>
    </w:p>
    <w:p w14:paraId="12D5EEE1" w14:textId="77777777" w:rsidR="00671786" w:rsidRDefault="00671786">
      <w:pPr>
        <w:ind w:left="142" w:firstLine="284"/>
        <w:rPr>
          <w:rFonts w:ascii="Proxima Nova" w:hAnsi="Proxima Nova"/>
          <w:color w:val="000000"/>
          <w:lang w:val="es-ES_tradnl" w:eastAsia="es-ES_tradnl"/>
        </w:rPr>
      </w:pPr>
    </w:p>
    <w:p w14:paraId="3439DCA5" w14:textId="298B5B6D" w:rsidR="00671786" w:rsidRDefault="00416A47" w:rsidP="007C20BF">
      <w:pPr>
        <w:pStyle w:val="Prrafodelista"/>
        <w:numPr>
          <w:ilvl w:val="0"/>
          <w:numId w:val="12"/>
        </w:numPr>
        <w:rPr>
          <w:rFonts w:ascii="Proxima Nova" w:hAnsi="Proxima Nova"/>
          <w:b/>
          <w:color w:val="000000"/>
          <w:lang w:val="es-ES_tradnl" w:eastAsia="es-ES_tradnl"/>
        </w:rPr>
      </w:pPr>
      <w:r w:rsidRPr="00416A47">
        <w:rPr>
          <w:b/>
        </w:rPr>
        <w:t>Coseno</w:t>
      </w:r>
      <w:r w:rsidRPr="00416A47">
        <w:t>: Quiz</w:t>
      </w:r>
      <w:r w:rsidRPr="00416A47">
        <w:rPr>
          <w:rFonts w:hint="eastAsia"/>
        </w:rPr>
        <w:t>á</w:t>
      </w:r>
      <w:r w:rsidRPr="00416A47">
        <w:t xml:space="preserve"> sea la m</w:t>
      </w:r>
      <w:r w:rsidRPr="00416A47">
        <w:rPr>
          <w:rFonts w:hint="eastAsia"/>
        </w:rPr>
        <w:t>á</w:t>
      </w:r>
      <w:r w:rsidRPr="00416A47">
        <w:t>s famosa de todas, su funci</w:t>
      </w:r>
      <w:r w:rsidRPr="00416A47">
        <w:rPr>
          <w:rFonts w:hint="eastAsia"/>
        </w:rPr>
        <w:t>ó</w:t>
      </w:r>
      <w:r w:rsidRPr="00416A47">
        <w:t xml:space="preserve">n es medir el </w:t>
      </w:r>
      <w:r w:rsidRPr="00416A47">
        <w:rPr>
          <w:rFonts w:hint="eastAsia"/>
        </w:rPr>
        <w:t>á</w:t>
      </w:r>
      <w:r w:rsidRPr="00416A47">
        <w:t xml:space="preserve">ngulo entre los vectores (ratings) para cada par de usuarios o </w:t>
      </w:r>
      <w:r w:rsidRPr="00416A47">
        <w:rPr>
          <w:rFonts w:hint="eastAsia"/>
        </w:rPr>
        <w:t>í</w:t>
      </w:r>
      <w:r w:rsidRPr="00416A47">
        <w:t>tems. Si ambos vectores apuntan al mismo lugar (son iguales) el valor de la similitud tendr</w:t>
      </w:r>
      <w:r w:rsidRPr="00416A47">
        <w:rPr>
          <w:rFonts w:hint="eastAsia"/>
        </w:rPr>
        <w:t>á</w:t>
      </w:r>
      <w:r w:rsidRPr="00416A47">
        <w:t xml:space="preserve"> como valor 1, en el caso contrario </w:t>
      </w:r>
      <w:r w:rsidR="00057E24">
        <w:t xml:space="preserve">(los usuarios son </w:t>
      </w:r>
      <w:r w:rsidRPr="00416A47">
        <w:t>ortogonales</w:t>
      </w:r>
      <w:r w:rsidR="00057E24">
        <w:t>, por lo que</w:t>
      </w:r>
      <w:r w:rsidRPr="00416A47">
        <w:t xml:space="preserve"> el coseno se anula</w:t>
      </w:r>
      <w:r w:rsidR="00057E24">
        <w:t xml:space="preserve">) se devuelve </w:t>
      </w:r>
      <w:r w:rsidRPr="00416A47">
        <w:t xml:space="preserve">una similitud de 0. </w:t>
      </w:r>
    </w:p>
    <w:p w14:paraId="2AD2748B" w14:textId="77777777" w:rsidR="00671786" w:rsidRDefault="00671786">
      <w:pPr>
        <w:pStyle w:val="Prrafodelista"/>
        <w:ind w:left="1146"/>
        <w:rPr>
          <w:rFonts w:ascii="Proxima Nova" w:hAnsi="Proxima Nova"/>
          <w:b/>
          <w:color w:val="000000"/>
          <w:lang w:val="es-ES_tradnl" w:eastAsia="es-ES_tradnl"/>
        </w:rPr>
      </w:pPr>
    </w:p>
    <w:p w14:paraId="66CDC0BA" w14:textId="77777777" w:rsidR="00AB41AC" w:rsidRDefault="00AB41AC" w:rsidP="00AB41AC">
      <w:pPr>
        <w:pStyle w:val="Prrafodelista"/>
        <w:ind w:left="1146"/>
        <w:jc w:val="center"/>
        <w:rPr>
          <w:rFonts w:ascii="Proxima Nova" w:hAnsi="Proxima Nova"/>
          <w:b/>
          <w:color w:val="000000"/>
          <w:lang w:val="es-ES_tradnl" w:eastAsia="es-ES_tradnl"/>
        </w:rPr>
      </w:pPr>
      <w:r>
        <w:rPr>
          <w:rFonts w:ascii="Proxima Nova" w:hAnsi="Proxima Nova"/>
          <w:b/>
          <w:noProof/>
          <w:color w:val="000000"/>
          <w:lang w:val="es-ES_tradnl" w:eastAsia="es-ES_tradnl"/>
        </w:rPr>
        <w:drawing>
          <wp:inline distT="0" distB="0" distL="0" distR="0" wp14:anchorId="19141529" wp14:editId="327C9026">
            <wp:extent cx="2520315" cy="764589"/>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ptura de pantalla 2017-01-03 a las 15.20.29.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542639" cy="771361"/>
                    </a:xfrm>
                    <a:prstGeom prst="rect">
                      <a:avLst/>
                    </a:prstGeom>
                  </pic:spPr>
                </pic:pic>
              </a:graphicData>
            </a:graphic>
          </wp:inline>
        </w:drawing>
      </w:r>
    </w:p>
    <w:p w14:paraId="7E677D4D" w14:textId="77777777" w:rsidR="00AB41AC" w:rsidRDefault="00AB41AC" w:rsidP="00AB41AC">
      <w:pPr>
        <w:pStyle w:val="Prrafodelista"/>
        <w:ind w:left="1146"/>
        <w:jc w:val="center"/>
        <w:rPr>
          <w:rFonts w:ascii="Proxima Nova" w:hAnsi="Proxima Nova"/>
          <w:b/>
          <w:color w:val="000000"/>
          <w:lang w:val="es-ES_tradnl" w:eastAsia="es-ES_tradnl"/>
        </w:rPr>
      </w:pPr>
    </w:p>
    <w:p w14:paraId="633EFC17" w14:textId="77777777" w:rsidR="00AB41AC" w:rsidRDefault="00AB41AC" w:rsidP="00AB41AC">
      <w:pPr>
        <w:pStyle w:val="Prrafodelista"/>
        <w:ind w:left="1146" w:firstLine="414"/>
        <w:jc w:val="left"/>
        <w:rPr>
          <w:rFonts w:ascii="Proxima Nova" w:hAnsi="Proxima Nova"/>
          <w:color w:val="000000"/>
          <w:lang w:val="es-ES_tradnl" w:eastAsia="es-ES_tradnl"/>
        </w:rPr>
      </w:pPr>
      <w:r>
        <w:rPr>
          <w:rFonts w:ascii="Proxima Nova" w:hAnsi="Proxima Nova"/>
          <w:color w:val="000000"/>
          <w:lang w:val="es-ES_tradnl" w:eastAsia="es-ES_tradnl"/>
        </w:rPr>
        <w:t xml:space="preserve">En el caso de coseno basado en </w:t>
      </w:r>
      <w:r>
        <w:rPr>
          <w:rFonts w:ascii="Proxima Nova" w:hAnsi="Proxima Nova" w:hint="eastAsia"/>
          <w:color w:val="000000"/>
          <w:lang w:val="es-ES_tradnl" w:eastAsia="es-ES_tradnl"/>
        </w:rPr>
        <w:t>ítem</w:t>
      </w:r>
      <w:r>
        <w:rPr>
          <w:rFonts w:ascii="Proxima Nova" w:hAnsi="Proxima Nova"/>
          <w:color w:val="000000"/>
          <w:lang w:val="es-ES_tradnl" w:eastAsia="es-ES_tradnl"/>
        </w:rPr>
        <w:t>:</w:t>
      </w:r>
    </w:p>
    <w:p w14:paraId="0259E7C9" w14:textId="77777777" w:rsidR="00AB41AC" w:rsidRDefault="00AB41AC" w:rsidP="00AB41AC">
      <w:pPr>
        <w:pStyle w:val="Prrafodelista"/>
        <w:ind w:left="1146" w:firstLine="414"/>
        <w:jc w:val="left"/>
        <w:rPr>
          <w:rFonts w:ascii="Proxima Nova" w:hAnsi="Proxima Nova"/>
          <w:color w:val="000000"/>
          <w:lang w:val="es-ES_tradnl" w:eastAsia="es-ES_tradnl"/>
        </w:rPr>
      </w:pPr>
    </w:p>
    <w:p w14:paraId="4E1DACF0" w14:textId="77777777" w:rsidR="00AB41AC" w:rsidRDefault="00AB41AC" w:rsidP="00AB41AC">
      <w:pPr>
        <w:pStyle w:val="Prrafodelista"/>
        <w:ind w:left="1146" w:hanging="12"/>
        <w:jc w:val="center"/>
        <w:rPr>
          <w:rFonts w:ascii="Proxima Nova" w:hAnsi="Proxima Nova"/>
          <w:color w:val="000000"/>
          <w:lang w:val="es-ES_tradnl" w:eastAsia="es-ES_tradnl"/>
        </w:rPr>
      </w:pPr>
      <w:r>
        <w:rPr>
          <w:rFonts w:ascii="Proxima Nova" w:hAnsi="Proxima Nova"/>
          <w:noProof/>
          <w:color w:val="000000"/>
          <w:lang w:val="es-ES_tradnl" w:eastAsia="es-ES_tradnl"/>
        </w:rPr>
        <w:drawing>
          <wp:inline distT="0" distB="0" distL="0" distR="0" wp14:anchorId="6FB2DBDE" wp14:editId="3BA9BA3A">
            <wp:extent cx="2506048" cy="650424"/>
            <wp:effectExtent l="0" t="0" r="8890" b="1016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ptura de pantalla 2017-01-03 a las 15.20.39.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547602" cy="661209"/>
                    </a:xfrm>
                    <a:prstGeom prst="rect">
                      <a:avLst/>
                    </a:prstGeom>
                  </pic:spPr>
                </pic:pic>
              </a:graphicData>
            </a:graphic>
          </wp:inline>
        </w:drawing>
      </w:r>
    </w:p>
    <w:p w14:paraId="63803F64" w14:textId="77777777" w:rsidR="00AB41AC" w:rsidRDefault="00AB41AC" w:rsidP="00AB41AC">
      <w:pPr>
        <w:pStyle w:val="Prrafodelista"/>
        <w:ind w:left="1146" w:firstLine="414"/>
        <w:jc w:val="left"/>
        <w:rPr>
          <w:rFonts w:ascii="Proxima Nova" w:hAnsi="Proxima Nova"/>
          <w:color w:val="000000"/>
          <w:lang w:val="es-ES_tradnl" w:eastAsia="es-ES_tradnl"/>
        </w:rPr>
      </w:pPr>
    </w:p>
    <w:p w14:paraId="4A0CC5C1" w14:textId="77777777" w:rsidR="00AB41AC" w:rsidRDefault="00AB41AC" w:rsidP="00AB41AC">
      <w:pPr>
        <w:pStyle w:val="Prrafodelista"/>
        <w:ind w:left="1146" w:firstLine="414"/>
        <w:jc w:val="left"/>
        <w:rPr>
          <w:rFonts w:ascii="Proxima Nova" w:hAnsi="Proxima Nova"/>
          <w:color w:val="000000"/>
          <w:lang w:val="es-ES_tradnl" w:eastAsia="es-ES_tradnl"/>
        </w:rPr>
      </w:pPr>
    </w:p>
    <w:p w14:paraId="670B6290" w14:textId="77777777" w:rsidR="00AB41AC" w:rsidRPr="00AB41AC" w:rsidRDefault="00AB41AC" w:rsidP="00AB41AC">
      <w:pPr>
        <w:pStyle w:val="Prrafodelista"/>
        <w:ind w:left="1146" w:firstLine="414"/>
        <w:jc w:val="left"/>
        <w:rPr>
          <w:rFonts w:ascii="Proxima Nova" w:hAnsi="Proxima Nova"/>
          <w:color w:val="000000"/>
          <w:lang w:val="es-ES_tradnl" w:eastAsia="es-ES_tradnl"/>
        </w:rPr>
      </w:pPr>
    </w:p>
    <w:p w14:paraId="3AD12C45" w14:textId="77777777" w:rsidR="00671786" w:rsidRDefault="00671786">
      <w:pPr>
        <w:pStyle w:val="Prrafodelista"/>
        <w:ind w:left="1146"/>
        <w:rPr>
          <w:rFonts w:ascii="Proxima Nova" w:hAnsi="Proxima Nova"/>
          <w:b/>
          <w:color w:val="000000"/>
          <w:lang w:val="es-ES_tradnl" w:eastAsia="es-ES_tradnl"/>
        </w:rPr>
      </w:pPr>
    </w:p>
    <w:p w14:paraId="059C1382" w14:textId="77777777" w:rsidR="00671786" w:rsidRDefault="00416A47" w:rsidP="007C20BF">
      <w:pPr>
        <w:pStyle w:val="Prrafodelista"/>
        <w:numPr>
          <w:ilvl w:val="0"/>
          <w:numId w:val="12"/>
        </w:numPr>
      </w:pPr>
      <w:r w:rsidRPr="00416A47">
        <w:rPr>
          <w:b/>
        </w:rPr>
        <w:t>Pearson</w:t>
      </w:r>
      <w:r w:rsidRPr="00416A47">
        <w:t xml:space="preserve">: Muy similar al coseno, con la diferencia </w:t>
      </w:r>
      <w:r w:rsidR="00FF3DDC">
        <w:t xml:space="preserve">de </w:t>
      </w:r>
      <w:r w:rsidRPr="00416A47">
        <w:t>que Pearson tiene en cuenta la puntuaci</w:t>
      </w:r>
      <w:r w:rsidRPr="00416A47">
        <w:rPr>
          <w:rFonts w:hint="eastAsia"/>
        </w:rPr>
        <w:t>ó</w:t>
      </w:r>
      <w:r w:rsidRPr="00416A47">
        <w:t xml:space="preserve">n media del usuario o </w:t>
      </w:r>
      <w:r w:rsidRPr="00416A47">
        <w:rPr>
          <w:rFonts w:hint="eastAsia"/>
        </w:rPr>
        <w:t>í</w:t>
      </w:r>
      <w:r w:rsidRPr="00416A47">
        <w:t>tem para suavizar las puntuaciones con valores extremos.</w:t>
      </w:r>
    </w:p>
    <w:p w14:paraId="4FA51DCB" w14:textId="77777777" w:rsidR="00671786" w:rsidRDefault="00671786">
      <w:pPr>
        <w:rPr>
          <w:rFonts w:ascii="Proxima Nova" w:hAnsi="Proxima Nova"/>
          <w:b/>
          <w:color w:val="000000"/>
          <w:lang w:val="es-ES_tradnl" w:eastAsia="es-ES_tradnl"/>
        </w:rPr>
      </w:pPr>
    </w:p>
    <w:p w14:paraId="0C74DE19" w14:textId="77777777" w:rsidR="00671786" w:rsidRDefault="00AB41AC">
      <w:pPr>
        <w:ind w:left="786"/>
        <w:jc w:val="center"/>
        <w:rPr>
          <w:rFonts w:ascii="Proxima Nova" w:hAnsi="Proxima Nova"/>
          <w:b/>
          <w:color w:val="000000"/>
          <w:lang w:val="es-ES_tradnl" w:eastAsia="es-ES_tradnl"/>
        </w:rPr>
      </w:pPr>
      <w:r>
        <w:rPr>
          <w:rFonts w:ascii="Proxima Nova" w:hAnsi="Proxima Nova"/>
          <w:b/>
          <w:noProof/>
          <w:color w:val="000000"/>
          <w:lang w:val="es-ES_tradnl" w:eastAsia="es-ES_tradnl"/>
        </w:rPr>
        <w:drawing>
          <wp:inline distT="0" distB="0" distL="0" distR="0" wp14:anchorId="795A102B" wp14:editId="0F2B3E4E">
            <wp:extent cx="3507105" cy="66802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ptura de pantalla 2017-01-03 a las 15.21.28.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552525" cy="676671"/>
                    </a:xfrm>
                    <a:prstGeom prst="rect">
                      <a:avLst/>
                    </a:prstGeom>
                  </pic:spPr>
                </pic:pic>
              </a:graphicData>
            </a:graphic>
          </wp:inline>
        </w:drawing>
      </w:r>
    </w:p>
    <w:p w14:paraId="7A792764" w14:textId="77777777" w:rsidR="00AB41AC" w:rsidRDefault="00AB41AC" w:rsidP="00AB41AC">
      <w:pPr>
        <w:ind w:left="786"/>
        <w:jc w:val="center"/>
        <w:rPr>
          <w:rFonts w:ascii="Proxima Nova" w:hAnsi="Proxima Nova"/>
          <w:b/>
          <w:color w:val="000000"/>
          <w:lang w:val="es-ES_tradnl" w:eastAsia="es-ES_tradnl"/>
        </w:rPr>
      </w:pPr>
    </w:p>
    <w:p w14:paraId="14E91E04" w14:textId="77777777" w:rsidR="00AB41AC" w:rsidRDefault="00AB41AC" w:rsidP="00AB41AC">
      <w:pPr>
        <w:ind w:left="1134" w:firstLine="284"/>
        <w:jc w:val="left"/>
        <w:rPr>
          <w:rFonts w:ascii="Proxima Nova" w:hAnsi="Proxima Nova"/>
          <w:color w:val="000000"/>
          <w:lang w:val="es-ES_tradnl" w:eastAsia="es-ES_tradnl"/>
        </w:rPr>
      </w:pPr>
      <w:r>
        <w:rPr>
          <w:rFonts w:ascii="Proxima Nova" w:hAnsi="Proxima Nova"/>
          <w:color w:val="000000"/>
          <w:lang w:val="es-ES_tradnl" w:eastAsia="es-ES_tradnl"/>
        </w:rPr>
        <w:t xml:space="preserve">Para </w:t>
      </w:r>
      <w:r>
        <w:rPr>
          <w:rFonts w:ascii="Proxima Nova" w:hAnsi="Proxima Nova" w:hint="eastAsia"/>
          <w:color w:val="000000"/>
          <w:lang w:val="es-ES_tradnl" w:eastAsia="es-ES_tradnl"/>
        </w:rPr>
        <w:t>ítems</w:t>
      </w:r>
      <w:r>
        <w:rPr>
          <w:rFonts w:ascii="Proxima Nova" w:hAnsi="Proxima Nova"/>
          <w:color w:val="000000"/>
          <w:lang w:val="es-ES_tradnl" w:eastAsia="es-ES_tradnl"/>
        </w:rPr>
        <w:t xml:space="preserve">: </w:t>
      </w:r>
    </w:p>
    <w:p w14:paraId="4E314E80" w14:textId="77777777" w:rsidR="00AB41AC" w:rsidRDefault="00AB41AC" w:rsidP="00AB41AC">
      <w:pPr>
        <w:ind w:left="1134" w:firstLine="284"/>
        <w:jc w:val="left"/>
        <w:rPr>
          <w:rFonts w:ascii="Proxima Nova" w:hAnsi="Proxima Nova"/>
          <w:color w:val="000000"/>
          <w:lang w:val="es-ES_tradnl" w:eastAsia="es-ES_tradnl"/>
        </w:rPr>
      </w:pPr>
    </w:p>
    <w:p w14:paraId="549D768A" w14:textId="77777777" w:rsidR="00AB41AC" w:rsidRPr="00AB41AC" w:rsidRDefault="00AB41AC" w:rsidP="00AB41AC">
      <w:pPr>
        <w:ind w:left="851"/>
        <w:jc w:val="center"/>
        <w:rPr>
          <w:rFonts w:ascii="Proxima Nova" w:hAnsi="Proxima Nova"/>
          <w:color w:val="000000"/>
          <w:lang w:val="es-ES_tradnl" w:eastAsia="es-ES_tradnl"/>
        </w:rPr>
      </w:pPr>
      <w:r>
        <w:rPr>
          <w:rFonts w:ascii="Proxima Nova" w:hAnsi="Proxima Nova"/>
          <w:noProof/>
          <w:color w:val="000000"/>
          <w:lang w:val="es-ES_tradnl" w:eastAsia="es-ES_tradnl"/>
        </w:rPr>
        <w:drawing>
          <wp:inline distT="0" distB="0" distL="0" distR="0" wp14:anchorId="0901F368" wp14:editId="2AE391AF">
            <wp:extent cx="3488055" cy="649562"/>
            <wp:effectExtent l="0" t="0" r="0" b="1143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aptura de pantalla 2017-01-03 a las 15.21.35.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544323" cy="660041"/>
                    </a:xfrm>
                    <a:prstGeom prst="rect">
                      <a:avLst/>
                    </a:prstGeom>
                  </pic:spPr>
                </pic:pic>
              </a:graphicData>
            </a:graphic>
          </wp:inline>
        </w:drawing>
      </w:r>
    </w:p>
    <w:p w14:paraId="37D97782" w14:textId="77777777" w:rsidR="00AB41AC" w:rsidRDefault="00AB41AC" w:rsidP="00AB41AC">
      <w:pPr>
        <w:ind w:left="786"/>
        <w:rPr>
          <w:rFonts w:ascii="Proxima Nova" w:hAnsi="Proxima Nova"/>
          <w:b/>
          <w:color w:val="000000"/>
          <w:lang w:val="es-ES_tradnl" w:eastAsia="es-ES_tradnl"/>
        </w:rPr>
      </w:pPr>
    </w:p>
    <w:p w14:paraId="2CCA74DE" w14:textId="77777777" w:rsidR="00671786" w:rsidRDefault="00416A47">
      <w:pPr>
        <w:pStyle w:val="Prrafodelista"/>
        <w:ind w:left="1146" w:firstLine="272"/>
      </w:pPr>
      <w:r w:rsidRPr="00416A47">
        <w:t xml:space="preserve">Se han implementado dos variantes de </w:t>
      </w:r>
      <w:r w:rsidRPr="00416A47">
        <w:rPr>
          <w:rFonts w:hint="eastAsia"/>
        </w:rPr>
        <w:t>é</w:t>
      </w:r>
      <w:r w:rsidRPr="00416A47">
        <w:t>sta similitud, ya que a la hora de realizar el c</w:t>
      </w:r>
      <w:r w:rsidRPr="00416A47">
        <w:rPr>
          <w:rFonts w:hint="eastAsia"/>
        </w:rPr>
        <w:t>á</w:t>
      </w:r>
      <w:r w:rsidRPr="00416A47">
        <w:t xml:space="preserve">lculo </w:t>
      </w:r>
      <w:r w:rsidR="00057E24">
        <w:t>de la media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r</m:t>
                </m:r>
              </m:e>
              <m:sub>
                <m:r>
                  <w:rPr>
                    <w:rFonts w:ascii="Cambria Math" w:hAnsi="Cambria Math"/>
                  </w:rPr>
                  <m:t>u</m:t>
                </m:r>
              </m:sub>
            </m:sSub>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r</m:t>
                </m:r>
              </m:e>
              <m:sub>
                <m:r>
                  <w:rPr>
                    <w:rFonts w:ascii="Cambria Math" w:hAnsi="Cambria Math"/>
                  </w:rPr>
                  <m:t>i</m:t>
                </m:r>
              </m:sub>
            </m:sSub>
          </m:e>
        </m:acc>
      </m:oMath>
      <w:r w:rsidR="00057E24">
        <w:t xml:space="preserve">) </w:t>
      </w:r>
      <w:r w:rsidRPr="00416A47">
        <w:t>se pueden tomar todos los usuario</w:t>
      </w:r>
      <w:r w:rsidR="00FF3DDC">
        <w:t>s</w:t>
      </w:r>
      <w:r w:rsidRPr="00416A47">
        <w:t xml:space="preserve"> o </w:t>
      </w:r>
      <w:r w:rsidRPr="00416A47">
        <w:rPr>
          <w:rFonts w:hint="eastAsia"/>
        </w:rPr>
        <w:t>í</w:t>
      </w:r>
      <w:r w:rsidRPr="00416A47">
        <w:t xml:space="preserve">tems del </w:t>
      </w:r>
      <w:proofErr w:type="spellStart"/>
      <w:r w:rsidRPr="00416A47">
        <w:t>dataset</w:t>
      </w:r>
      <w:proofErr w:type="spellEnd"/>
      <w:r w:rsidRPr="00416A47">
        <w:t xml:space="preserve"> o simplemente aquellos que posean ratings en com</w:t>
      </w:r>
      <w:r w:rsidRPr="00416A47">
        <w:rPr>
          <w:rFonts w:hint="eastAsia"/>
        </w:rPr>
        <w:t>ú</w:t>
      </w:r>
      <w:r w:rsidRPr="00416A47">
        <w:t>n.</w:t>
      </w:r>
    </w:p>
    <w:p w14:paraId="6DF23CCA" w14:textId="77777777" w:rsidR="00671786" w:rsidRDefault="00671786">
      <w:pPr>
        <w:rPr>
          <w:rFonts w:ascii="Proxima Nova" w:hAnsi="Proxima Nova"/>
          <w:b/>
          <w:color w:val="000000"/>
          <w:lang w:val="es-ES_tradnl" w:eastAsia="es-ES_tradnl"/>
        </w:rPr>
      </w:pPr>
    </w:p>
    <w:p w14:paraId="011310EA" w14:textId="77777777" w:rsidR="00671786" w:rsidRDefault="00671786">
      <w:pPr>
        <w:ind w:left="786"/>
        <w:jc w:val="center"/>
        <w:rPr>
          <w:rFonts w:ascii="Proxima Nova" w:hAnsi="Proxima Nova"/>
          <w:b/>
          <w:color w:val="000000"/>
          <w:lang w:val="es-ES_tradnl" w:eastAsia="es-ES_tradnl"/>
        </w:rPr>
      </w:pPr>
    </w:p>
    <w:p w14:paraId="537C9A7A" w14:textId="77777777" w:rsidR="00671786" w:rsidRDefault="00416A47" w:rsidP="007C20BF">
      <w:pPr>
        <w:pStyle w:val="Prrafodelista"/>
        <w:numPr>
          <w:ilvl w:val="0"/>
          <w:numId w:val="12"/>
        </w:numPr>
      </w:pPr>
      <w:proofErr w:type="spellStart"/>
      <w:r w:rsidRPr="00416A47">
        <w:rPr>
          <w:b/>
        </w:rPr>
        <w:t>Jaccard</w:t>
      </w:r>
      <w:proofErr w:type="spellEnd"/>
      <w:r w:rsidRPr="00416A47">
        <w:t>: Mide el grado de similitud entre dos conjuntos</w:t>
      </w:r>
      <w:r w:rsidR="005B16FE" w:rsidRPr="000E5BE8">
        <w:t xml:space="preserve"> como la cardinalidad de la intersección de ambos conjuntos dividida por la cardin</w:t>
      </w:r>
      <w:r w:rsidR="005B16FE" w:rsidRPr="00487CA9">
        <w:t>alidad de su unión.</w:t>
      </w:r>
      <w:r w:rsidR="005B16FE">
        <w:t xml:space="preserve"> Devuelve 0 si los conjuntos no poseen ningún valor en común, tendiendo a 1 a medida que aumenta el número de elementos compartidos</w:t>
      </w:r>
      <w:r w:rsidR="00FF3DDC">
        <w:t>:</w:t>
      </w:r>
    </w:p>
    <w:p w14:paraId="6E3F205F" w14:textId="77777777" w:rsidR="00671786" w:rsidRDefault="00671786">
      <w:pPr>
        <w:rPr>
          <w:rFonts w:ascii="Proxima Nova" w:hAnsi="Proxima Nova"/>
          <w:b/>
          <w:color w:val="000000"/>
          <w:lang w:val="es-ES_tradnl" w:eastAsia="es-ES_tradnl"/>
        </w:rPr>
      </w:pPr>
    </w:p>
    <w:p w14:paraId="06C9D0F4" w14:textId="77777777" w:rsidR="00671786" w:rsidRDefault="00671786">
      <w:pPr>
        <w:rPr>
          <w:rFonts w:ascii="Proxima Nova" w:hAnsi="Proxima Nova"/>
          <w:b/>
          <w:color w:val="000000"/>
          <w:lang w:val="es-ES_tradnl" w:eastAsia="es-ES_tradnl"/>
        </w:rPr>
      </w:pPr>
    </w:p>
    <w:p w14:paraId="0761DE9C" w14:textId="77777777" w:rsidR="00671786" w:rsidRDefault="00671786">
      <w:pPr>
        <w:pStyle w:val="Prrafodelista"/>
        <w:ind w:left="567"/>
        <w:jc w:val="center"/>
        <w:rPr>
          <w:rFonts w:ascii="Proxima Nova" w:hAnsi="Proxima Nova"/>
          <w:b/>
          <w:color w:val="000000"/>
          <w:lang w:val="es-ES_tradnl" w:eastAsia="es-ES_tradnl"/>
        </w:rPr>
      </w:pPr>
      <w:r>
        <w:rPr>
          <w:rFonts w:ascii="Proxima Nova" w:hAnsi="Proxima Nova"/>
          <w:b/>
          <w:noProof/>
          <w:color w:val="000000"/>
          <w:lang w:val="es-ES_tradnl" w:eastAsia="es-ES_tradnl"/>
        </w:rPr>
        <w:drawing>
          <wp:inline distT="0" distB="0" distL="0" distR="0" wp14:anchorId="7758A330" wp14:editId="1E79669E">
            <wp:extent cx="2881825" cy="537862"/>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ptura de pantalla 2016-12-31 a las 17.40.37.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947469" cy="550114"/>
                    </a:xfrm>
                    <a:prstGeom prst="rect">
                      <a:avLst/>
                    </a:prstGeom>
                  </pic:spPr>
                </pic:pic>
              </a:graphicData>
            </a:graphic>
          </wp:inline>
        </w:drawing>
      </w:r>
    </w:p>
    <w:p w14:paraId="50A5C277" w14:textId="77777777" w:rsidR="00671786" w:rsidRDefault="00671786">
      <w:pPr>
        <w:ind w:left="142" w:firstLine="284"/>
        <w:rPr>
          <w:rFonts w:ascii="Proxima Nova" w:hAnsi="Proxima Nova"/>
          <w:color w:val="000000"/>
          <w:lang w:val="es-ES_tradnl" w:eastAsia="es-ES_tradnl"/>
        </w:rPr>
      </w:pPr>
    </w:p>
    <w:p w14:paraId="02222720" w14:textId="77777777" w:rsidR="00671786" w:rsidRDefault="00671786">
      <w:pPr>
        <w:ind w:left="142"/>
        <w:jc w:val="left"/>
        <w:rPr>
          <w:rFonts w:ascii="Proxima Nova" w:hAnsi="Proxima Nova"/>
          <w:color w:val="000000"/>
          <w:lang w:val="es-ES_tradnl" w:eastAsia="es-ES_tradnl"/>
        </w:rPr>
      </w:pPr>
    </w:p>
    <w:p w14:paraId="7343AC92" w14:textId="77777777" w:rsidR="008F228A" w:rsidRDefault="00416A47">
      <w:pPr>
        <w:ind w:left="142"/>
        <w:rPr>
          <w:rFonts w:ascii="Proxima Nova" w:hAnsi="Proxima Nova"/>
          <w:b/>
          <w:i/>
        </w:rPr>
      </w:pPr>
      <w:r w:rsidRPr="00416A47">
        <w:rPr>
          <w:rFonts w:ascii="Proxima Nova" w:hAnsi="Proxima Nova"/>
          <w:b/>
          <w:i/>
        </w:rPr>
        <w:t>Factorización de matrices</w:t>
      </w:r>
    </w:p>
    <w:p w14:paraId="064054DB" w14:textId="77777777" w:rsidR="00671786" w:rsidRDefault="00671786">
      <w:pPr>
        <w:rPr>
          <w:lang w:val="es-ES_tradnl"/>
        </w:rPr>
      </w:pPr>
    </w:p>
    <w:p w14:paraId="6D040AAE" w14:textId="0C5AA575" w:rsidR="00671786" w:rsidRDefault="001F706F">
      <w:pPr>
        <w:rPr>
          <w:lang w:val="es-ES_tradnl"/>
        </w:rPr>
      </w:pPr>
      <w:r>
        <w:rPr>
          <w:lang w:val="es-ES_tradnl"/>
        </w:rPr>
        <w:t>Existen otros métodos no estudiados en este trabajo</w:t>
      </w:r>
      <w:ins w:id="167" w:author="Alejandro Gil Hernán" w:date="2017-01-16T17:59:00Z">
        <w:r w:rsidR="00863148">
          <w:rPr>
            <w:lang w:val="es-ES_tradnl"/>
          </w:rPr>
          <w:t xml:space="preserve"> </w:t>
        </w:r>
        <w:r w:rsidR="00863148">
          <w:rPr>
            <w:lang w:val="es-ES_tradnl"/>
          </w:rPr>
          <w:fldChar w:fldCharType="begin"/>
        </w:r>
        <w:r w:rsidR="00863148">
          <w:rPr>
            <w:lang w:val="es-ES_tradnl"/>
          </w:rPr>
          <w:instrText xml:space="preserve"> REF _Ref472352916 \r \h </w:instrText>
        </w:r>
      </w:ins>
      <w:r w:rsidR="00863148">
        <w:rPr>
          <w:lang w:val="es-ES_tradnl"/>
        </w:rPr>
      </w:r>
      <w:r w:rsidR="00863148">
        <w:rPr>
          <w:lang w:val="es-ES_tradnl"/>
        </w:rPr>
        <w:fldChar w:fldCharType="separate"/>
      </w:r>
      <w:ins w:id="168" w:author="Alejandro Gil Hernán" w:date="2017-01-16T20:10:00Z">
        <w:r w:rsidR="00A8069E">
          <w:rPr>
            <w:lang w:val="es-ES_tradnl"/>
          </w:rPr>
          <w:t>[8]</w:t>
        </w:r>
      </w:ins>
      <w:ins w:id="169" w:author="Alejandro Gil Hernán" w:date="2017-01-16T17:59:00Z">
        <w:r w:rsidR="00863148">
          <w:rPr>
            <w:lang w:val="es-ES_tradnl"/>
          </w:rPr>
          <w:fldChar w:fldCharType="end"/>
        </w:r>
      </w:ins>
      <w:r>
        <w:rPr>
          <w:lang w:val="es-ES_tradnl"/>
        </w:rPr>
        <w:t>, como l</w:t>
      </w:r>
      <w:r w:rsidR="00416A47" w:rsidRPr="00416A47">
        <w:rPr>
          <w:lang w:val="es-ES_tradnl"/>
        </w:rPr>
        <w:t xml:space="preserve">os algoritmos de </w:t>
      </w:r>
      <w:r w:rsidR="002F5C13" w:rsidRPr="002F5C13">
        <w:rPr>
          <w:lang w:val="es-ES_tradnl"/>
        </w:rPr>
        <w:t>factorización</w:t>
      </w:r>
      <w:r w:rsidR="00416A47" w:rsidRPr="00416A47">
        <w:rPr>
          <w:lang w:val="es-ES_tradnl"/>
        </w:rPr>
        <w:t xml:space="preserve"> de matrices</w:t>
      </w:r>
      <w:r w:rsidR="00FF3DDC">
        <w:rPr>
          <w:lang w:val="es-ES_tradnl"/>
        </w:rPr>
        <w:t>,</w:t>
      </w:r>
      <w:r w:rsidR="00416A47" w:rsidRPr="000F1E94">
        <w:rPr>
          <w:lang w:val="es-ES_tradnl"/>
        </w:rPr>
        <w:t xml:space="preserve"> </w:t>
      </w:r>
      <w:r w:rsidR="00FF3DDC">
        <w:rPr>
          <w:lang w:val="es-ES_tradnl"/>
        </w:rPr>
        <w:t xml:space="preserve">que </w:t>
      </w:r>
      <w:r w:rsidR="002329A5">
        <w:rPr>
          <w:lang w:val="es-ES_tradnl"/>
        </w:rPr>
        <w:t>son bastante exitosos</w:t>
      </w:r>
      <w:r w:rsidR="00FF3DDC">
        <w:rPr>
          <w:lang w:val="es-ES_tradnl"/>
        </w:rPr>
        <w:t xml:space="preserve">. La mayoría de estos métodos </w:t>
      </w:r>
      <w:r w:rsidR="00E32BF0">
        <w:rPr>
          <w:lang w:val="es-ES_tradnl"/>
        </w:rPr>
        <w:t xml:space="preserve">caracterizan </w:t>
      </w:r>
      <w:r w:rsidR="00FF3DDC">
        <w:rPr>
          <w:lang w:val="es-ES_tradnl"/>
        </w:rPr>
        <w:t xml:space="preserve">a los </w:t>
      </w:r>
      <w:r w:rsidR="002F5C13">
        <w:rPr>
          <w:lang w:val="es-ES_tradnl"/>
        </w:rPr>
        <w:t xml:space="preserve">usuarios </w:t>
      </w:r>
      <w:r w:rsidR="00FF3DDC">
        <w:rPr>
          <w:lang w:val="es-ES_tradnl"/>
        </w:rPr>
        <w:t>y a los</w:t>
      </w:r>
      <w:r w:rsidR="002F5C13">
        <w:rPr>
          <w:lang w:val="es-ES_tradnl"/>
        </w:rPr>
        <w:t xml:space="preserve"> ítems</w:t>
      </w:r>
      <w:r w:rsidR="003E6476">
        <w:rPr>
          <w:lang w:val="es-ES_tradnl"/>
        </w:rPr>
        <w:t xml:space="preserve"> como vectores derivados de los patrones de </w:t>
      </w:r>
      <w:r w:rsidR="003E6476" w:rsidRPr="002329A5">
        <w:rPr>
          <w:lang w:val="es-ES_tradnl"/>
        </w:rPr>
        <w:t>ratings</w:t>
      </w:r>
      <w:r>
        <w:rPr>
          <w:lang w:val="es-ES_tradnl"/>
        </w:rPr>
        <w:t xml:space="preserve">, dividiendo la matriz inicial en productos de diferentes </w:t>
      </w:r>
      <w:commentRangeStart w:id="170"/>
      <w:r>
        <w:rPr>
          <w:lang w:val="es-ES_tradnl"/>
        </w:rPr>
        <w:t>matrices</w:t>
      </w:r>
      <w:commentRangeEnd w:id="170"/>
      <w:r w:rsidR="004B26DC">
        <w:rPr>
          <w:rStyle w:val="Refdecomentario"/>
        </w:rPr>
        <w:commentReference w:id="170"/>
      </w:r>
      <w:r w:rsidR="002329A5">
        <w:rPr>
          <w:lang w:val="es-ES_tradnl"/>
        </w:rPr>
        <w:t>.</w:t>
      </w:r>
      <w:r w:rsidR="009D5753">
        <w:rPr>
          <w:lang w:val="es-ES_tradnl"/>
        </w:rPr>
        <w:t xml:space="preserve"> É</w:t>
      </w:r>
      <w:r w:rsidR="002329A5">
        <w:rPr>
          <w:lang w:val="es-ES_tradnl"/>
        </w:rPr>
        <w:t>sto</w:t>
      </w:r>
      <w:r w:rsidR="009D5753">
        <w:rPr>
          <w:lang w:val="es-ES_tradnl"/>
        </w:rPr>
        <w:t>s</w:t>
      </w:r>
      <w:r w:rsidR="002329A5">
        <w:rPr>
          <w:lang w:val="es-ES_tradnl"/>
        </w:rPr>
        <w:t xml:space="preserve"> métodos se han popularizado recientemente por tener un buen equilibrio entre escalabilidad y precisión en las recomendaciones, también </w:t>
      </w:r>
      <w:r w:rsidR="00273C27">
        <w:rPr>
          <w:lang w:val="es-ES_tradnl"/>
        </w:rPr>
        <w:t>son má</w:t>
      </w:r>
      <w:r w:rsidR="002329A5">
        <w:rPr>
          <w:lang w:val="es-ES_tradnl"/>
        </w:rPr>
        <w:t>s flexibles a la hora de modelar situaciones del mundo real.</w:t>
      </w:r>
      <w:r w:rsidR="009D5753">
        <w:rPr>
          <w:lang w:val="es-ES_tradnl"/>
        </w:rPr>
        <w:t xml:space="preserve"> </w:t>
      </w:r>
      <w:r w:rsidR="00273C27">
        <w:rPr>
          <w:lang w:val="es-ES_tradnl"/>
        </w:rPr>
        <w:t xml:space="preserve">Por norma general, los datos de entrada más convenientes para este tipo de algoritmos </w:t>
      </w:r>
      <w:r w:rsidR="0048441C">
        <w:rPr>
          <w:lang w:val="es-ES_tradnl"/>
        </w:rPr>
        <w:t>son</w:t>
      </w:r>
      <w:r w:rsidR="00273C27">
        <w:rPr>
          <w:lang w:val="es-ES_tradnl"/>
        </w:rPr>
        <w:t xml:space="preserve"> ratings explícitos, </w:t>
      </w:r>
      <w:r w:rsidR="0048441C">
        <w:rPr>
          <w:lang w:val="es-ES_tradnl"/>
        </w:rPr>
        <w:t xml:space="preserve">pero en caso de no tenerlos, </w:t>
      </w:r>
      <w:r w:rsidR="009D5753">
        <w:rPr>
          <w:lang w:val="es-ES_tradnl"/>
        </w:rPr>
        <w:t xml:space="preserve">es posible añadir información adicional, utilizando ratings implícitos </w:t>
      </w:r>
      <w:r w:rsidR="00842819">
        <w:rPr>
          <w:lang w:val="es-ES_tradnl"/>
        </w:rPr>
        <w:t>que reflejan indirectamente la opinión de los usuarios simplemente observando su comportamiento</w:t>
      </w:r>
      <w:r w:rsidR="0038002C">
        <w:rPr>
          <w:lang w:val="es-ES_tradnl"/>
        </w:rPr>
        <w:t xml:space="preserve">. </w:t>
      </w:r>
    </w:p>
    <w:p w14:paraId="4F1AAD18" w14:textId="77777777" w:rsidR="00671786" w:rsidRDefault="00671786">
      <w:pPr>
        <w:rPr>
          <w:lang w:val="es-ES_tradnl"/>
        </w:rPr>
      </w:pPr>
    </w:p>
    <w:p w14:paraId="4D6F6389" w14:textId="77777777" w:rsidR="00671786" w:rsidRDefault="00416A47">
      <w:pPr>
        <w:ind w:firstLine="284"/>
        <w:rPr>
          <w:lang w:val="es-ES_tradnl"/>
        </w:rPr>
      </w:pPr>
      <w:r w:rsidRPr="00416A47">
        <w:rPr>
          <w:lang w:val="es-ES_tradnl"/>
        </w:rPr>
        <w:t xml:space="preserve">Hay diferentes variantes de algoritmos para obtener la factorización de matrices como </w:t>
      </w:r>
      <w:proofErr w:type="spellStart"/>
      <w:r w:rsidRPr="00416A47">
        <w:rPr>
          <w:lang w:val="es-ES_tradnl"/>
        </w:rPr>
        <w:t>pLSA</w:t>
      </w:r>
      <w:proofErr w:type="spellEnd"/>
      <w:r w:rsidR="008245C8">
        <w:rPr>
          <w:lang w:val="es-ES_tradnl"/>
        </w:rPr>
        <w:t xml:space="preserve"> </w:t>
      </w:r>
      <w:r>
        <w:rPr>
          <w:lang w:val="es-ES_tradnl"/>
        </w:rPr>
        <w:t>(</w:t>
      </w:r>
      <w:proofErr w:type="spellStart"/>
      <w:r w:rsidRPr="00416A47">
        <w:rPr>
          <w:lang w:val="es-ES_tradnl"/>
        </w:rPr>
        <w:t>probabilistic</w:t>
      </w:r>
      <w:proofErr w:type="spellEnd"/>
      <w:r w:rsidRPr="00416A47">
        <w:rPr>
          <w:lang w:val="es-ES_tradnl"/>
        </w:rPr>
        <w:t xml:space="preserve"> </w:t>
      </w:r>
      <w:proofErr w:type="spellStart"/>
      <w:r w:rsidRPr="00416A47">
        <w:rPr>
          <w:lang w:val="es-ES_tradnl"/>
        </w:rPr>
        <w:t>Latent</w:t>
      </w:r>
      <w:proofErr w:type="spellEnd"/>
      <w:r w:rsidRPr="00416A47">
        <w:rPr>
          <w:lang w:val="es-ES_tradnl"/>
        </w:rPr>
        <w:t xml:space="preserve"> </w:t>
      </w:r>
      <w:proofErr w:type="spellStart"/>
      <w:r w:rsidRPr="00416A47">
        <w:rPr>
          <w:lang w:val="es-ES_tradnl"/>
        </w:rPr>
        <w:t>Semantic</w:t>
      </w:r>
      <w:proofErr w:type="spellEnd"/>
      <w:r w:rsidRPr="00416A47">
        <w:rPr>
          <w:lang w:val="es-ES_tradnl"/>
        </w:rPr>
        <w:t xml:space="preserve"> </w:t>
      </w:r>
      <w:proofErr w:type="spellStart"/>
      <w:r w:rsidRPr="00416A47">
        <w:rPr>
          <w:lang w:val="es-ES_tradnl"/>
        </w:rPr>
        <w:t>Analysis</w:t>
      </w:r>
      <w:proofErr w:type="spellEnd"/>
      <w:r>
        <w:rPr>
          <w:lang w:val="es-ES_tradnl"/>
        </w:rPr>
        <w:t>), SVD (</w:t>
      </w:r>
      <w:r w:rsidRPr="00416A47">
        <w:rPr>
          <w:lang w:val="es-ES_tradnl"/>
        </w:rPr>
        <w:t xml:space="preserve">Singular </w:t>
      </w:r>
      <w:proofErr w:type="spellStart"/>
      <w:r w:rsidRPr="00416A47">
        <w:rPr>
          <w:lang w:val="es-ES_tradnl"/>
        </w:rPr>
        <w:t>Value</w:t>
      </w:r>
      <w:proofErr w:type="spellEnd"/>
      <w:r w:rsidRPr="00416A47">
        <w:rPr>
          <w:lang w:val="es-ES_tradnl"/>
        </w:rPr>
        <w:t xml:space="preserve"> </w:t>
      </w:r>
      <w:proofErr w:type="spellStart"/>
      <w:r w:rsidRPr="00416A47">
        <w:rPr>
          <w:lang w:val="es-ES_tradnl"/>
        </w:rPr>
        <w:t>Decomposition</w:t>
      </w:r>
      <w:proofErr w:type="spellEnd"/>
      <w:r>
        <w:rPr>
          <w:lang w:val="es-ES_tradnl"/>
        </w:rPr>
        <w:t>), SVDN</w:t>
      </w:r>
      <w:r w:rsidR="005A401E">
        <w:rPr>
          <w:lang w:val="es-ES_tradnl"/>
        </w:rPr>
        <w:t xml:space="preserve"> </w:t>
      </w:r>
      <w:r>
        <w:rPr>
          <w:lang w:val="es-ES_tradnl"/>
        </w:rPr>
        <w:t>(</w:t>
      </w:r>
      <w:r w:rsidRPr="00416A47">
        <w:rPr>
          <w:lang w:val="es-ES_tradnl"/>
        </w:rPr>
        <w:t>SVD no-</w:t>
      </w:r>
      <w:proofErr w:type="spellStart"/>
      <w:r w:rsidRPr="00416A47">
        <w:rPr>
          <w:lang w:val="es-ES_tradnl"/>
        </w:rPr>
        <w:t>empty</w:t>
      </w:r>
      <w:proofErr w:type="spellEnd"/>
      <w:r w:rsidRPr="00416A47">
        <w:rPr>
          <w:lang w:val="es-ES_tradnl"/>
        </w:rPr>
        <w:t xml:space="preserve"> </w:t>
      </w:r>
      <w:proofErr w:type="spellStart"/>
      <w:r w:rsidRPr="00416A47">
        <w:rPr>
          <w:lang w:val="es-ES_tradnl"/>
        </w:rPr>
        <w:t>entries</w:t>
      </w:r>
      <w:proofErr w:type="spellEnd"/>
      <w:r>
        <w:rPr>
          <w:lang w:val="es-ES_tradnl"/>
        </w:rPr>
        <w:t>), HSVDN</w:t>
      </w:r>
      <w:r w:rsidR="00067455">
        <w:rPr>
          <w:lang w:val="es-ES_tradnl"/>
        </w:rPr>
        <w:t xml:space="preserve"> </w:t>
      </w:r>
      <w:r>
        <w:rPr>
          <w:lang w:val="es-ES_tradnl"/>
        </w:rPr>
        <w:t>(</w:t>
      </w:r>
      <w:r w:rsidRPr="00416A47">
        <w:rPr>
          <w:lang w:val="es-ES_tradnl"/>
        </w:rPr>
        <w:t xml:space="preserve">SVD </w:t>
      </w:r>
      <w:proofErr w:type="spellStart"/>
      <w:r w:rsidRPr="00416A47">
        <w:rPr>
          <w:lang w:val="es-ES_tradnl"/>
        </w:rPr>
        <w:t>with</w:t>
      </w:r>
      <w:proofErr w:type="spellEnd"/>
      <w:r w:rsidRPr="00416A47">
        <w:rPr>
          <w:lang w:val="es-ES_tradnl"/>
        </w:rPr>
        <w:t xml:space="preserve"> </w:t>
      </w:r>
      <w:proofErr w:type="spellStart"/>
      <w:r w:rsidRPr="00416A47">
        <w:rPr>
          <w:lang w:val="es-ES_tradnl"/>
        </w:rPr>
        <w:t>Hypergraph</w:t>
      </w:r>
      <w:proofErr w:type="spellEnd"/>
      <w:r w:rsidRPr="00416A47">
        <w:rPr>
          <w:lang w:val="es-ES_tradnl"/>
        </w:rPr>
        <w:t xml:space="preserve"> </w:t>
      </w:r>
      <w:proofErr w:type="spellStart"/>
      <w:r w:rsidRPr="00416A47">
        <w:rPr>
          <w:lang w:val="es-ES_tradnl"/>
        </w:rPr>
        <w:t>transformation</w:t>
      </w:r>
      <w:proofErr w:type="spellEnd"/>
      <w:r>
        <w:rPr>
          <w:lang w:val="es-ES_tradnl"/>
        </w:rPr>
        <w:t>).</w:t>
      </w:r>
      <w:r w:rsidR="001F706F">
        <w:rPr>
          <w:lang w:val="es-ES_tradnl"/>
        </w:rPr>
        <w:t xml:space="preserve"> </w:t>
      </w:r>
      <w:r w:rsidRPr="00416A47">
        <w:rPr>
          <w:lang w:val="es-ES_tradnl"/>
        </w:rPr>
        <w:t xml:space="preserve"> </w:t>
      </w:r>
    </w:p>
    <w:p w14:paraId="454A553D" w14:textId="77777777" w:rsidR="00671786" w:rsidRDefault="00671786" w:rsidP="000F1E94">
      <w:pPr>
        <w:jc w:val="left"/>
        <w:rPr>
          <w:rFonts w:ascii="Proxima Nova" w:hAnsi="Proxima Nova"/>
          <w:color w:val="000000"/>
          <w:lang w:val="es-ES_tradnl" w:eastAsia="es-ES_tradnl"/>
        </w:rPr>
      </w:pPr>
    </w:p>
    <w:p w14:paraId="4FB4D02A" w14:textId="77777777" w:rsidR="002E1F42" w:rsidRDefault="008F228A" w:rsidP="00E1464F">
      <w:pPr>
        <w:pStyle w:val="Ttulo3"/>
        <w:ind w:left="709" w:hanging="709"/>
      </w:pPr>
      <w:bookmarkStart w:id="171" w:name="_Toc471826475"/>
      <w:r>
        <w:lastRenderedPageBreak/>
        <w:t>Algoritmos generales</w:t>
      </w:r>
      <w:bookmarkEnd w:id="171"/>
    </w:p>
    <w:p w14:paraId="66A2AE47" w14:textId="77777777" w:rsidR="00671786" w:rsidRDefault="00671786"/>
    <w:p w14:paraId="0A04BD87" w14:textId="77777777" w:rsidR="00671786" w:rsidRDefault="00F52A13">
      <w:r>
        <w:t xml:space="preserve">Los algoritmos </w:t>
      </w:r>
      <w:r w:rsidR="00AE3C9B">
        <w:t xml:space="preserve">base o </w:t>
      </w:r>
      <w:r>
        <w:t>generales</w:t>
      </w:r>
      <w:r w:rsidR="00AE3C9B">
        <w:t xml:space="preserve"> (</w:t>
      </w:r>
      <w:proofErr w:type="spellStart"/>
      <w:r w:rsidR="00416A47" w:rsidRPr="00416A47">
        <w:rPr>
          <w:i/>
        </w:rPr>
        <w:t>baseline</w:t>
      </w:r>
      <w:proofErr w:type="spellEnd"/>
      <w:r w:rsidR="00AE3C9B">
        <w:t>)</w:t>
      </w:r>
      <w:r>
        <w:t xml:space="preserve"> no ofrecen recomendaciones personalizada</w:t>
      </w:r>
      <w:r w:rsidR="00AE3C9B">
        <w:t>s</w:t>
      </w:r>
      <w:r>
        <w:t>, pues no tienen en cuenta ningún dato acerca de los usuarios.</w:t>
      </w:r>
    </w:p>
    <w:p w14:paraId="72E78E73" w14:textId="77777777" w:rsidR="00671786" w:rsidRDefault="00671786"/>
    <w:p w14:paraId="3850CAA3" w14:textId="77777777" w:rsidR="00671786" w:rsidRDefault="00F52A13">
      <w:r>
        <w:rPr>
          <w:b/>
          <w:i/>
        </w:rPr>
        <w:t>Popularidad</w:t>
      </w:r>
    </w:p>
    <w:p w14:paraId="0E7AA89C" w14:textId="77777777" w:rsidR="00671786" w:rsidRDefault="00671786"/>
    <w:p w14:paraId="12A31089" w14:textId="77777777" w:rsidR="00671786" w:rsidRDefault="007759B5">
      <w:r>
        <w:t>Recomienda los ítems más populares, todos los usuarios tienen el mismo ranking. La popularidad implica el número de interacciones totales con un ítem, ya sean reproducciones de un vídeo o canción, productos más vendidos o los ratings más altos.</w:t>
      </w:r>
    </w:p>
    <w:p w14:paraId="14BE2386" w14:textId="77777777" w:rsidR="00671786" w:rsidRDefault="00671786"/>
    <w:p w14:paraId="5D6597A8" w14:textId="77777777" w:rsidR="00671786" w:rsidRDefault="00FF366B">
      <w:pPr>
        <w:ind w:firstLine="426"/>
      </w:pPr>
      <w:r>
        <w:t>Éste algoritmo es de los que más se usan a nivel comercial, sin necesidad de utilizar un sistema de recomendación, debido a su fácil implementación y aporte de información útil para el usuario.</w:t>
      </w:r>
    </w:p>
    <w:p w14:paraId="1D77E8EA" w14:textId="77777777" w:rsidR="00671786" w:rsidRDefault="00671786"/>
    <w:p w14:paraId="1C2F2D88" w14:textId="77777777" w:rsidR="00671786" w:rsidRDefault="00F52A13">
      <w:pPr>
        <w:rPr>
          <w:i/>
        </w:rPr>
      </w:pPr>
      <w:proofErr w:type="spellStart"/>
      <w:r>
        <w:rPr>
          <w:b/>
          <w:i/>
        </w:rPr>
        <w:t>Random</w:t>
      </w:r>
      <w:proofErr w:type="spellEnd"/>
    </w:p>
    <w:p w14:paraId="58F269AF" w14:textId="77777777" w:rsidR="00671786" w:rsidRDefault="00671786"/>
    <w:p w14:paraId="66CD5003" w14:textId="77777777" w:rsidR="00D34459" w:rsidRDefault="00B903B9" w:rsidP="00345D0F">
      <w:pPr>
        <w:autoSpaceDE w:val="0"/>
        <w:autoSpaceDN w:val="0"/>
        <w:adjustRightInd w:val="0"/>
        <w:ind w:right="-33"/>
      </w:pPr>
      <w:r>
        <w:t>Recomienda</w:t>
      </w:r>
      <w:r w:rsidR="00CC6D6A">
        <w:t xml:space="preserve"> ítems de manera aleatoria</w:t>
      </w:r>
      <w:r>
        <w:t xml:space="preserve">, representa la probabilidad de </w:t>
      </w:r>
      <w:r w:rsidR="00BF5AEB">
        <w:t xml:space="preserve">escoger un ítem en </w:t>
      </w:r>
      <w:r w:rsidR="00AE3C9B">
        <w:t xml:space="preserve">un </w:t>
      </w:r>
      <w:r w:rsidR="00BF5AEB">
        <w:t>conjunto de datos, por lo que cuanto más denso sea, más probabilidad de</w:t>
      </w:r>
      <w:r w:rsidR="00893154">
        <w:t xml:space="preserve"> </w:t>
      </w:r>
      <w:r w:rsidR="00BF5AEB">
        <w:t>recome</w:t>
      </w:r>
      <w:r w:rsidR="00C2646F">
        <w:t>ndar al usuario algo que le guste.</w:t>
      </w:r>
    </w:p>
    <w:p w14:paraId="6D838371" w14:textId="77777777" w:rsidR="000F1E94" w:rsidRPr="000E5BE8" w:rsidRDefault="000F1E94" w:rsidP="00345D0F">
      <w:pPr>
        <w:autoSpaceDE w:val="0"/>
        <w:autoSpaceDN w:val="0"/>
        <w:adjustRightInd w:val="0"/>
        <w:ind w:right="-33"/>
        <w:rPr>
          <w:rFonts w:ascii="cmr12" w:hAnsi="cmr12" w:cs="cmr12"/>
          <w:lang w:val="es-ES_tradnl"/>
        </w:rPr>
      </w:pPr>
    </w:p>
    <w:p w14:paraId="695665A8" w14:textId="77777777" w:rsidR="00020D19" w:rsidRDefault="00020D19" w:rsidP="009B1975">
      <w:pPr>
        <w:rPr>
          <w:lang w:val="es-ES_tradnl" w:eastAsia="es-ES_tradnl"/>
        </w:rPr>
      </w:pPr>
      <w:bookmarkStart w:id="172" w:name="_Toc141673841"/>
      <w:bookmarkStart w:id="173" w:name="_Toc141695056"/>
      <w:bookmarkStart w:id="174" w:name="_Toc141698101"/>
      <w:bookmarkStart w:id="175" w:name="_Toc141698280"/>
      <w:bookmarkStart w:id="176" w:name="_Toc141673842"/>
      <w:bookmarkStart w:id="177" w:name="_Toc141695057"/>
      <w:bookmarkStart w:id="178" w:name="_Toc141698102"/>
      <w:bookmarkStart w:id="179" w:name="_Toc141698281"/>
      <w:bookmarkStart w:id="180" w:name="_Toc141673843"/>
      <w:bookmarkStart w:id="181" w:name="_Toc141695058"/>
      <w:bookmarkStart w:id="182" w:name="_Toc141698103"/>
      <w:bookmarkStart w:id="183" w:name="_Toc141698282"/>
      <w:bookmarkStart w:id="184" w:name="_Toc141673855"/>
      <w:bookmarkEnd w:id="172"/>
      <w:bookmarkEnd w:id="173"/>
      <w:bookmarkEnd w:id="174"/>
      <w:bookmarkEnd w:id="175"/>
      <w:bookmarkEnd w:id="176"/>
      <w:bookmarkEnd w:id="177"/>
      <w:bookmarkEnd w:id="178"/>
      <w:bookmarkEnd w:id="179"/>
      <w:bookmarkEnd w:id="180"/>
      <w:bookmarkEnd w:id="181"/>
      <w:bookmarkEnd w:id="182"/>
      <w:bookmarkEnd w:id="183"/>
      <w:bookmarkEnd w:id="184"/>
    </w:p>
    <w:p w14:paraId="3286D58B" w14:textId="77777777" w:rsidR="00782C69" w:rsidRPr="00782C69" w:rsidRDefault="009B1975" w:rsidP="000F1E94">
      <w:pPr>
        <w:pStyle w:val="Ttulo2"/>
      </w:pPr>
      <w:bookmarkStart w:id="185" w:name="_Normalización_de_ratings"/>
      <w:bookmarkStart w:id="186" w:name="_Normalización_de_ratings_1"/>
      <w:bookmarkStart w:id="187" w:name="_Toc471826476"/>
      <w:bookmarkStart w:id="188" w:name="_Ref472266579"/>
      <w:bookmarkStart w:id="189" w:name="_Ref472266594"/>
      <w:bookmarkEnd w:id="185"/>
      <w:bookmarkEnd w:id="186"/>
      <w:r w:rsidRPr="000F1E94">
        <w:t>Normalización</w:t>
      </w:r>
      <w:r>
        <w:t xml:space="preserve"> de ratings</w:t>
      </w:r>
      <w:bookmarkEnd w:id="187"/>
      <w:bookmarkEnd w:id="188"/>
      <w:bookmarkEnd w:id="189"/>
    </w:p>
    <w:p w14:paraId="79BB0478" w14:textId="77777777" w:rsidR="00E3011D" w:rsidRPr="00E3011D" w:rsidRDefault="00E3011D" w:rsidP="00E3011D">
      <w:pPr>
        <w:jc w:val="left"/>
        <w:rPr>
          <w:lang w:val="es-ES_tradnl" w:eastAsia="es-ES_tradnl"/>
        </w:rPr>
      </w:pPr>
    </w:p>
    <w:p w14:paraId="16A75AAB" w14:textId="2AB03915" w:rsidR="00E3011D" w:rsidRPr="00E3011D" w:rsidRDefault="00E3011D" w:rsidP="00E3011D">
      <w:pPr>
        <w:rPr>
          <w:lang w:val="es-ES_tradnl" w:eastAsia="es-ES_tradnl"/>
        </w:rPr>
      </w:pPr>
      <w:r w:rsidRPr="00E3011D">
        <w:rPr>
          <w:rFonts w:ascii="Proxima Nova" w:hAnsi="Proxima Nova"/>
          <w:color w:val="000000"/>
          <w:lang w:val="es-ES_tradnl" w:eastAsia="es-ES_tradnl"/>
        </w:rPr>
        <w:t>La normalización se aplica para acotar el valor de un rating a una escala deseada</w:t>
      </w:r>
      <w:r w:rsidR="005A7428">
        <w:rPr>
          <w:rFonts w:ascii="Proxima Nova" w:hAnsi="Proxima Nova"/>
          <w:color w:val="000000"/>
          <w:lang w:val="es-ES_tradnl" w:eastAsia="es-ES_tradnl"/>
        </w:rPr>
        <w:t xml:space="preserve"> o para tener (o no tener) en cuenta ciertas desviaciones en los datos</w:t>
      </w:r>
      <w:r w:rsidR="000C3F29">
        <w:rPr>
          <w:rFonts w:ascii="Proxima Nova" w:hAnsi="Proxima Nova"/>
          <w:color w:val="000000"/>
          <w:lang w:val="es-ES_tradnl" w:eastAsia="es-ES_tradnl"/>
        </w:rPr>
        <w:t xml:space="preserve"> </w:t>
      </w:r>
      <w:r w:rsidR="00FC5C71">
        <w:rPr>
          <w:rFonts w:ascii="Proxima Nova" w:hAnsi="Proxima Nova"/>
          <w:color w:val="000000"/>
          <w:lang w:val="es-ES_tradnl" w:eastAsia="es-ES_tradnl"/>
        </w:rPr>
        <w:fldChar w:fldCharType="begin"/>
      </w:r>
      <w:r w:rsidR="000C3F29">
        <w:rPr>
          <w:rFonts w:ascii="Proxima Nova" w:hAnsi="Proxima Nova"/>
          <w:color w:val="000000"/>
          <w:lang w:val="es-ES_tradnl" w:eastAsia="es-ES_tradnl"/>
        </w:rPr>
        <w:instrText xml:space="preserve"> REF _Ref471825373 \r \h </w:instrText>
      </w:r>
      <w:r w:rsidR="00FC5C71">
        <w:rPr>
          <w:rFonts w:ascii="Proxima Nova" w:hAnsi="Proxima Nova"/>
          <w:color w:val="000000"/>
          <w:lang w:val="es-ES_tradnl" w:eastAsia="es-ES_tradnl"/>
        </w:rPr>
      </w:r>
      <w:r w:rsidR="00FC5C71">
        <w:rPr>
          <w:rFonts w:ascii="Proxima Nova" w:hAnsi="Proxima Nova"/>
          <w:color w:val="000000"/>
          <w:lang w:val="es-ES_tradnl" w:eastAsia="es-ES_tradnl"/>
        </w:rPr>
        <w:fldChar w:fldCharType="separate"/>
      </w:r>
      <w:r w:rsidR="00A8069E">
        <w:rPr>
          <w:rFonts w:ascii="Proxima Nova" w:hAnsi="Proxima Nova"/>
          <w:color w:val="000000"/>
          <w:lang w:val="es-ES_tradnl" w:eastAsia="es-ES_tradnl"/>
        </w:rPr>
        <w:t>[7]</w:t>
      </w:r>
      <w:r w:rsidR="00FC5C71">
        <w:rPr>
          <w:rFonts w:ascii="Proxima Nova" w:hAnsi="Proxima Nova"/>
          <w:color w:val="000000"/>
          <w:lang w:val="es-ES_tradnl" w:eastAsia="es-ES_tradnl"/>
        </w:rPr>
        <w:fldChar w:fldCharType="end"/>
      </w:r>
      <w:r w:rsidRPr="00E3011D">
        <w:rPr>
          <w:rFonts w:ascii="Proxima Nova" w:hAnsi="Proxima Nova"/>
          <w:color w:val="000000"/>
          <w:lang w:val="es-ES_tradnl" w:eastAsia="es-ES_tradnl"/>
        </w:rPr>
        <w:t xml:space="preserve">. Existen </w:t>
      </w:r>
      <w:r w:rsidR="005A7428">
        <w:rPr>
          <w:rFonts w:ascii="Proxima Nova" w:hAnsi="Proxima Nova"/>
          <w:color w:val="000000"/>
          <w:lang w:val="es-ES_tradnl" w:eastAsia="es-ES_tradnl"/>
        </w:rPr>
        <w:t xml:space="preserve">las siguientes </w:t>
      </w:r>
      <w:r w:rsidRPr="00E3011D">
        <w:rPr>
          <w:rFonts w:ascii="Proxima Nova" w:hAnsi="Proxima Nova"/>
          <w:color w:val="000000"/>
          <w:lang w:val="es-ES_tradnl" w:eastAsia="es-ES_tradnl"/>
        </w:rPr>
        <w:t>variantes:</w:t>
      </w:r>
    </w:p>
    <w:p w14:paraId="2D4E1B54" w14:textId="77777777" w:rsidR="00E3011D" w:rsidRPr="00E3011D" w:rsidRDefault="00E3011D" w:rsidP="00E3011D">
      <w:pPr>
        <w:jc w:val="left"/>
        <w:rPr>
          <w:lang w:val="es-ES_tradnl" w:eastAsia="es-ES_tradnl"/>
        </w:rPr>
      </w:pPr>
    </w:p>
    <w:p w14:paraId="287B2AC0" w14:textId="77777777" w:rsidR="00E3011D" w:rsidRDefault="00E3011D" w:rsidP="007C20BF">
      <w:pPr>
        <w:numPr>
          <w:ilvl w:val="0"/>
          <w:numId w:val="13"/>
        </w:numPr>
        <w:ind w:left="851"/>
        <w:textAlignment w:val="baseline"/>
        <w:rPr>
          <w:rFonts w:ascii="Proxima Nova" w:hAnsi="Proxima Nova"/>
          <w:color w:val="000000"/>
          <w:lang w:val="es-ES_tradnl" w:eastAsia="es-ES_tradnl"/>
        </w:rPr>
      </w:pPr>
      <w:r w:rsidRPr="00745E80">
        <w:rPr>
          <w:rFonts w:ascii="Proxima Nova" w:hAnsi="Proxima Nova"/>
          <w:b/>
          <w:color w:val="000000"/>
          <w:lang w:val="es-ES_tradnl" w:eastAsia="es-ES_tradnl"/>
        </w:rPr>
        <w:t>Mean-</w:t>
      </w:r>
      <w:proofErr w:type="spellStart"/>
      <w:r w:rsidRPr="00745E80">
        <w:rPr>
          <w:rFonts w:ascii="Proxima Nova" w:hAnsi="Proxima Nova"/>
          <w:b/>
          <w:color w:val="000000"/>
          <w:lang w:val="es-ES_tradnl" w:eastAsia="es-ES_tradnl"/>
        </w:rPr>
        <w:t>Centering</w:t>
      </w:r>
      <w:proofErr w:type="spellEnd"/>
      <w:r w:rsidRPr="00E3011D">
        <w:rPr>
          <w:rFonts w:ascii="Proxima Nova" w:hAnsi="Proxima Nova"/>
          <w:color w:val="000000"/>
          <w:lang w:val="es-ES_tradnl" w:eastAsia="es-ES_tradnl"/>
        </w:rPr>
        <w:t xml:space="preserve">: se compara el rating calculado con la media del usuario objetivo. Así se puede saber la apreciación (positiva o negativa) de un cierto usuario por un ítem observando el </w:t>
      </w:r>
      <w:r w:rsidR="005A7428">
        <w:rPr>
          <w:rFonts w:ascii="Proxima Nova" w:hAnsi="Proxima Nova"/>
          <w:color w:val="000000"/>
          <w:lang w:val="es-ES_tradnl" w:eastAsia="es-ES_tradnl"/>
        </w:rPr>
        <w:t>rating</w:t>
      </w:r>
      <w:r w:rsidR="005A7428" w:rsidRPr="00E3011D">
        <w:rPr>
          <w:rFonts w:ascii="Proxima Nova" w:hAnsi="Proxima Nova"/>
          <w:color w:val="000000"/>
          <w:lang w:val="es-ES_tradnl" w:eastAsia="es-ES_tradnl"/>
        </w:rPr>
        <w:t xml:space="preserve"> </w:t>
      </w:r>
      <w:r w:rsidRPr="00E3011D">
        <w:rPr>
          <w:rFonts w:ascii="Proxima Nova" w:hAnsi="Proxima Nova"/>
          <w:color w:val="000000"/>
          <w:lang w:val="es-ES_tradnl" w:eastAsia="es-ES_tradnl"/>
        </w:rPr>
        <w:t>normalizado.</w:t>
      </w:r>
    </w:p>
    <w:p w14:paraId="1823DB4C" w14:textId="77777777" w:rsidR="005023BF" w:rsidRDefault="005023BF" w:rsidP="005023BF">
      <w:pPr>
        <w:jc w:val="center"/>
        <w:textAlignment w:val="baseline"/>
        <w:rPr>
          <w:rFonts w:ascii="Proxima Nova" w:hAnsi="Proxima Nova"/>
          <w:color w:val="FF0000"/>
          <w:lang w:val="es-ES_tradnl" w:eastAsia="es-ES_tradnl"/>
        </w:rPr>
      </w:pPr>
    </w:p>
    <w:p w14:paraId="32A0BA64" w14:textId="77777777" w:rsidR="000404D8" w:rsidRDefault="00E7147B" w:rsidP="005023BF">
      <w:pPr>
        <w:jc w:val="center"/>
        <w:textAlignment w:val="baseline"/>
        <w:rPr>
          <w:rFonts w:ascii="Proxima Nova" w:hAnsi="Proxima Nova"/>
          <w:color w:val="FF0000"/>
          <w:lang w:val="es-ES_tradnl" w:eastAsia="es-ES_tradnl"/>
        </w:rPr>
      </w:pPr>
      <w:r>
        <w:rPr>
          <w:rFonts w:ascii="Proxima Nova" w:hAnsi="Proxima Nova"/>
          <w:noProof/>
          <w:color w:val="FF0000"/>
          <w:lang w:val="es-ES_tradnl" w:eastAsia="es-ES_tradnl"/>
        </w:rPr>
        <w:drawing>
          <wp:inline distT="0" distB="0" distL="0" distR="0" wp14:anchorId="326290BE" wp14:editId="0A579E98">
            <wp:extent cx="3006906" cy="685985"/>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aptura de pantalla 2017-01-03 a las 15.19.22.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125056" cy="712939"/>
                    </a:xfrm>
                    <a:prstGeom prst="rect">
                      <a:avLst/>
                    </a:prstGeom>
                  </pic:spPr>
                </pic:pic>
              </a:graphicData>
            </a:graphic>
          </wp:inline>
        </w:drawing>
      </w:r>
    </w:p>
    <w:p w14:paraId="5B1B689E" w14:textId="77777777" w:rsidR="009A477B" w:rsidRDefault="009A477B" w:rsidP="005023BF">
      <w:pPr>
        <w:jc w:val="center"/>
        <w:textAlignment w:val="baseline"/>
        <w:rPr>
          <w:rFonts w:ascii="Proxima Nova" w:hAnsi="Proxima Nova"/>
          <w:color w:val="FF0000"/>
          <w:lang w:val="es-ES_tradnl" w:eastAsia="es-ES_tradnl"/>
        </w:rPr>
      </w:pPr>
    </w:p>
    <w:p w14:paraId="45894A84" w14:textId="77777777" w:rsidR="00E3011D" w:rsidRDefault="009A477B" w:rsidP="009A477B">
      <w:pPr>
        <w:spacing w:after="240"/>
        <w:ind w:left="851" w:firstLine="283"/>
        <w:jc w:val="left"/>
        <w:rPr>
          <w:lang w:val="es-ES_tradnl" w:eastAsia="es-ES_tradnl"/>
        </w:rPr>
      </w:pPr>
      <w:r w:rsidRPr="009A477B">
        <w:rPr>
          <w:lang w:val="es-ES_tradnl" w:eastAsia="es-ES_tradnl"/>
        </w:rPr>
        <w:t xml:space="preserve">Para </w:t>
      </w:r>
      <w:r w:rsidRPr="009A477B">
        <w:rPr>
          <w:rFonts w:hint="eastAsia"/>
          <w:lang w:val="es-ES_tradnl" w:eastAsia="es-ES_tradnl"/>
        </w:rPr>
        <w:t>ítem</w:t>
      </w:r>
      <w:r>
        <w:rPr>
          <w:lang w:val="es-ES_tradnl" w:eastAsia="es-ES_tradnl"/>
        </w:rPr>
        <w:t>s</w:t>
      </w:r>
      <w:r w:rsidRPr="009A477B">
        <w:rPr>
          <w:lang w:val="es-ES_tradnl" w:eastAsia="es-ES_tradnl"/>
        </w:rPr>
        <w:t xml:space="preserve">: </w:t>
      </w:r>
    </w:p>
    <w:p w14:paraId="3EFC90FB" w14:textId="77777777" w:rsidR="009A477B" w:rsidRPr="00E3011D" w:rsidRDefault="00E7147B" w:rsidP="00E7147B">
      <w:pPr>
        <w:spacing w:after="240"/>
        <w:jc w:val="center"/>
        <w:rPr>
          <w:lang w:val="es-ES_tradnl" w:eastAsia="es-ES_tradnl"/>
        </w:rPr>
      </w:pPr>
      <w:r>
        <w:rPr>
          <w:rFonts w:ascii="Proxima Nova" w:hAnsi="Proxima Nova"/>
          <w:noProof/>
          <w:color w:val="FF0000"/>
          <w:lang w:val="es-ES_tradnl" w:eastAsia="es-ES_tradnl"/>
        </w:rPr>
        <w:drawing>
          <wp:inline distT="0" distB="0" distL="0" distR="0" wp14:anchorId="5E6BF154" wp14:editId="6E1601A0">
            <wp:extent cx="3113042" cy="750575"/>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aptura de pantalla 2017-01-03 a las 15.19.39.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258274" cy="785591"/>
                    </a:xfrm>
                    <a:prstGeom prst="rect">
                      <a:avLst/>
                    </a:prstGeom>
                  </pic:spPr>
                </pic:pic>
              </a:graphicData>
            </a:graphic>
          </wp:inline>
        </w:drawing>
      </w:r>
    </w:p>
    <w:p w14:paraId="7A52BDA7" w14:textId="77777777" w:rsidR="001901E7" w:rsidRPr="001901E7" w:rsidRDefault="00E3011D" w:rsidP="007C20BF">
      <w:pPr>
        <w:numPr>
          <w:ilvl w:val="0"/>
          <w:numId w:val="14"/>
        </w:numPr>
        <w:ind w:left="851"/>
        <w:textAlignment w:val="baseline"/>
        <w:rPr>
          <w:rFonts w:ascii="Proxima Nova" w:hAnsi="Proxima Nova"/>
          <w:color w:val="000000"/>
          <w:lang w:val="es-ES_tradnl" w:eastAsia="es-ES_tradnl"/>
        </w:rPr>
      </w:pPr>
      <w:r w:rsidRPr="00745E80">
        <w:rPr>
          <w:rFonts w:ascii="Proxima Nova" w:hAnsi="Proxima Nova"/>
          <w:b/>
          <w:color w:val="000000"/>
          <w:lang w:val="es-ES_tradnl" w:eastAsia="es-ES_tradnl"/>
        </w:rPr>
        <w:t>Z-score</w:t>
      </w:r>
      <w:r w:rsidRPr="00E3011D">
        <w:rPr>
          <w:rFonts w:ascii="Proxima Nova" w:hAnsi="Proxima Nova"/>
          <w:color w:val="000000"/>
          <w:lang w:val="es-ES_tradnl" w:eastAsia="es-ES_tradnl"/>
        </w:rPr>
        <w:t>: supóngase el caso donde se tienen dos usuarios: A y B, el primero de ellos, posee una dispersión de ratings alta (varían mucho)</w:t>
      </w:r>
      <w:r w:rsidR="005A7428">
        <w:rPr>
          <w:rFonts w:ascii="Proxima Nova" w:hAnsi="Proxima Nova"/>
          <w:color w:val="000000"/>
          <w:lang w:val="es-ES_tradnl" w:eastAsia="es-ES_tradnl"/>
        </w:rPr>
        <w:t>, m</w:t>
      </w:r>
      <w:r w:rsidRPr="00E3011D">
        <w:rPr>
          <w:rFonts w:ascii="Proxima Nova" w:hAnsi="Proxima Nova"/>
          <w:color w:val="000000"/>
          <w:lang w:val="es-ES_tradnl" w:eastAsia="es-ES_tradnl"/>
        </w:rPr>
        <w:t>ientras que el segundo siempre puntúa con un rating igual a 3.</w:t>
      </w:r>
    </w:p>
    <w:p w14:paraId="5342B304" w14:textId="77777777" w:rsidR="00E3011D" w:rsidRPr="00E3011D" w:rsidRDefault="00E3011D" w:rsidP="002666EF">
      <w:pPr>
        <w:ind w:left="851" w:firstLine="425"/>
        <w:textAlignment w:val="baseline"/>
        <w:rPr>
          <w:lang w:val="es-ES_tradnl" w:eastAsia="es-ES_tradnl"/>
        </w:rPr>
      </w:pPr>
      <w:r w:rsidRPr="001901E7">
        <w:rPr>
          <w:rFonts w:ascii="Proxima Nova" w:hAnsi="Proxima Nova"/>
          <w:color w:val="000000"/>
          <w:lang w:val="es-ES_tradnl" w:eastAsia="es-ES_tradnl"/>
        </w:rPr>
        <w:lastRenderedPageBreak/>
        <w:t>El hecho de que B puntúe un ítem con un rating de 5 implica más apreciación por parte de ese usuario que si dicha puntuación se la hubiera dado A. En mean-</w:t>
      </w:r>
      <w:proofErr w:type="spellStart"/>
      <w:r w:rsidRPr="001901E7">
        <w:rPr>
          <w:rFonts w:ascii="Proxima Nova" w:hAnsi="Proxima Nova"/>
          <w:color w:val="000000"/>
          <w:lang w:val="es-ES_tradnl" w:eastAsia="es-ES_tradnl"/>
        </w:rPr>
        <w:t>centering</w:t>
      </w:r>
      <w:proofErr w:type="spellEnd"/>
      <w:r w:rsidRPr="001901E7">
        <w:rPr>
          <w:rFonts w:ascii="Proxima Nova" w:hAnsi="Proxima Nova"/>
          <w:color w:val="000000"/>
          <w:lang w:val="es-ES_tradnl" w:eastAsia="es-ES_tradnl"/>
        </w:rPr>
        <w:t xml:space="preserve"> se eliminan estas desviaciones tomando únicamente la media.</w:t>
      </w:r>
    </w:p>
    <w:p w14:paraId="40DA8A54" w14:textId="77777777" w:rsidR="00E3011D" w:rsidRDefault="00E3011D" w:rsidP="002666EF">
      <w:pPr>
        <w:ind w:left="851" w:firstLine="425"/>
        <w:rPr>
          <w:rFonts w:ascii="Proxima Nova" w:hAnsi="Proxima Nova"/>
          <w:color w:val="000000"/>
          <w:lang w:val="es-ES_tradnl" w:eastAsia="es-ES_tradnl"/>
        </w:rPr>
      </w:pPr>
      <w:r w:rsidRPr="00E3011D">
        <w:rPr>
          <w:rFonts w:ascii="Proxima Nova" w:hAnsi="Proxima Nova"/>
          <w:color w:val="000000"/>
          <w:lang w:val="es-ES_tradnl" w:eastAsia="es-ES_tradnl"/>
        </w:rPr>
        <w:t>Esta apreciación es la que mide z-score dividiendo el mean-</w:t>
      </w:r>
      <w:proofErr w:type="spellStart"/>
      <w:r w:rsidRPr="00E3011D">
        <w:rPr>
          <w:rFonts w:ascii="Proxima Nova" w:hAnsi="Proxima Nova"/>
          <w:color w:val="000000"/>
          <w:lang w:val="es-ES_tradnl" w:eastAsia="es-ES_tradnl"/>
        </w:rPr>
        <w:t>centering</w:t>
      </w:r>
      <w:proofErr w:type="spellEnd"/>
      <w:r w:rsidRPr="00E3011D">
        <w:rPr>
          <w:rFonts w:ascii="Proxima Nova" w:hAnsi="Proxima Nova"/>
          <w:color w:val="000000"/>
          <w:lang w:val="es-ES_tradnl" w:eastAsia="es-ES_tradnl"/>
        </w:rPr>
        <w:t xml:space="preserve"> del usuario entre la desviación típica de los ratings</w:t>
      </w:r>
      <w:r w:rsidR="006F19C0">
        <w:rPr>
          <w:rFonts w:ascii="Proxima Nova" w:hAnsi="Proxima Nova"/>
          <w:color w:val="000000"/>
          <w:lang w:val="es-ES_tradnl" w:eastAsia="es-ES_tradnl"/>
        </w:rPr>
        <w:t>:</w:t>
      </w:r>
    </w:p>
    <w:p w14:paraId="1AF9853F" w14:textId="77777777" w:rsidR="00BF1D71" w:rsidRDefault="00BF1D71" w:rsidP="002666EF">
      <w:pPr>
        <w:ind w:left="851" w:firstLine="425"/>
        <w:rPr>
          <w:rFonts w:ascii="Proxima Nova" w:hAnsi="Proxima Nova"/>
          <w:color w:val="000000"/>
          <w:lang w:val="es-ES_tradnl" w:eastAsia="es-ES_tradnl"/>
        </w:rPr>
      </w:pPr>
    </w:p>
    <w:p w14:paraId="7179755C" w14:textId="77777777" w:rsidR="00BF1D71" w:rsidRDefault="00BF1D71" w:rsidP="00BF1D71">
      <w:pPr>
        <w:jc w:val="center"/>
        <w:rPr>
          <w:rFonts w:ascii="Proxima Nova" w:hAnsi="Proxima Nova"/>
          <w:color w:val="000000"/>
          <w:lang w:val="es-ES_tradnl" w:eastAsia="es-ES_tradnl"/>
        </w:rPr>
      </w:pPr>
      <w:r>
        <w:rPr>
          <w:rFonts w:ascii="Proxima Nova" w:hAnsi="Proxima Nova"/>
          <w:noProof/>
          <w:color w:val="000000"/>
          <w:lang w:val="es-ES_tradnl" w:eastAsia="es-ES_tradnl"/>
        </w:rPr>
        <w:drawing>
          <wp:inline distT="0" distB="0" distL="0" distR="0" wp14:anchorId="5D49365B" wp14:editId="5CB73C2A">
            <wp:extent cx="3113042" cy="63918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aptura de pantalla 2017-01-03 a las 15.19.50.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139820" cy="644678"/>
                    </a:xfrm>
                    <a:prstGeom prst="rect">
                      <a:avLst/>
                    </a:prstGeom>
                  </pic:spPr>
                </pic:pic>
              </a:graphicData>
            </a:graphic>
          </wp:inline>
        </w:drawing>
      </w:r>
    </w:p>
    <w:p w14:paraId="5B984275" w14:textId="77777777" w:rsidR="00DE0934" w:rsidRDefault="00DE0934" w:rsidP="001901E7">
      <w:pPr>
        <w:ind w:left="851" w:firstLine="284"/>
        <w:rPr>
          <w:rFonts w:ascii="Proxima Nova" w:hAnsi="Proxima Nova"/>
          <w:color w:val="000000"/>
          <w:lang w:val="es-ES_tradnl" w:eastAsia="es-ES_tradnl"/>
        </w:rPr>
      </w:pPr>
    </w:p>
    <w:p w14:paraId="7B3A5C0A" w14:textId="77777777" w:rsidR="009A477B" w:rsidRPr="004174C8" w:rsidRDefault="009A477B" w:rsidP="009A477B">
      <w:pPr>
        <w:spacing w:after="240"/>
        <w:ind w:left="851" w:firstLine="283"/>
        <w:jc w:val="left"/>
        <w:rPr>
          <w:lang w:val="en-US" w:eastAsia="es-ES_tradnl"/>
        </w:rPr>
      </w:pPr>
      <w:r w:rsidRPr="004174C8">
        <w:rPr>
          <w:lang w:val="en-US" w:eastAsia="es-ES_tradnl"/>
        </w:rPr>
        <w:t xml:space="preserve">Para </w:t>
      </w:r>
      <w:proofErr w:type="spellStart"/>
      <w:r w:rsidRPr="004174C8">
        <w:rPr>
          <w:lang w:val="en-US" w:eastAsia="es-ES_tradnl"/>
        </w:rPr>
        <w:t>ítems</w:t>
      </w:r>
      <w:proofErr w:type="spellEnd"/>
      <w:r w:rsidRPr="004174C8">
        <w:rPr>
          <w:lang w:val="en-US" w:eastAsia="es-ES_tradnl"/>
        </w:rPr>
        <w:t>:</w:t>
      </w:r>
    </w:p>
    <w:p w14:paraId="08E9EE29" w14:textId="77777777" w:rsidR="009A477B" w:rsidRDefault="00E7147B" w:rsidP="00DE0934">
      <w:pPr>
        <w:spacing w:after="240"/>
        <w:jc w:val="center"/>
        <w:rPr>
          <w:lang w:val="es-ES_tradnl" w:eastAsia="es-ES_tradnl"/>
        </w:rPr>
      </w:pPr>
      <w:r>
        <w:rPr>
          <w:noProof/>
          <w:lang w:val="es-ES_tradnl" w:eastAsia="es-ES_tradnl"/>
        </w:rPr>
        <w:drawing>
          <wp:inline distT="0" distB="0" distL="0" distR="0" wp14:anchorId="7C8C01CD" wp14:editId="222E20EB">
            <wp:extent cx="3113042" cy="722225"/>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aptura de pantalla 2017-01-03 a las 15.19.58.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134622" cy="727232"/>
                    </a:xfrm>
                    <a:prstGeom prst="rect">
                      <a:avLst/>
                    </a:prstGeom>
                  </pic:spPr>
                </pic:pic>
              </a:graphicData>
            </a:graphic>
          </wp:inline>
        </w:drawing>
      </w:r>
    </w:p>
    <w:p w14:paraId="11625E8F" w14:textId="77777777" w:rsidR="009A477B" w:rsidRPr="00E3011D" w:rsidRDefault="009A477B" w:rsidP="00DE0934">
      <w:pPr>
        <w:spacing w:after="240"/>
        <w:jc w:val="center"/>
        <w:rPr>
          <w:lang w:val="es-ES_tradnl" w:eastAsia="es-ES_tradnl"/>
        </w:rPr>
      </w:pPr>
    </w:p>
    <w:p w14:paraId="05D24841" w14:textId="77777777" w:rsidR="00E3011D" w:rsidRDefault="00E3011D" w:rsidP="000F1E94">
      <w:pPr>
        <w:pStyle w:val="Ttulo2"/>
      </w:pPr>
      <w:bookmarkStart w:id="190" w:name="_Toc471826477"/>
      <w:r w:rsidRPr="000F1E94">
        <w:t>Selección</w:t>
      </w:r>
      <w:r w:rsidRPr="007C2D90">
        <w:t xml:space="preserve"> de vecinos</w:t>
      </w:r>
      <w:bookmarkEnd w:id="190"/>
    </w:p>
    <w:p w14:paraId="6F2A90D8" w14:textId="77777777" w:rsidR="00E3011D" w:rsidRPr="00E3011D" w:rsidRDefault="00E3011D" w:rsidP="00E3011D">
      <w:pPr>
        <w:jc w:val="left"/>
        <w:rPr>
          <w:lang w:val="es-ES_tradnl" w:eastAsia="es-ES_tradnl"/>
        </w:rPr>
      </w:pPr>
    </w:p>
    <w:p w14:paraId="4F03A741" w14:textId="741ABE32" w:rsidR="00E3011D" w:rsidRDefault="00E3011D" w:rsidP="00E3011D">
      <w:pPr>
        <w:rPr>
          <w:rFonts w:ascii="Proxima Nova" w:hAnsi="Proxima Nova"/>
          <w:color w:val="000000"/>
          <w:lang w:val="es-ES_tradnl" w:eastAsia="es-ES_tradnl"/>
        </w:rPr>
      </w:pPr>
      <w:r w:rsidRPr="00E3011D">
        <w:rPr>
          <w:rFonts w:ascii="Proxima Nova" w:hAnsi="Proxima Nova"/>
          <w:color w:val="000000"/>
          <w:lang w:val="es-ES_tradnl" w:eastAsia="es-ES_tradnl"/>
        </w:rPr>
        <w:t>El número de vecinos próximos y el criterio utilizado puede tener un gran impacto en la calidad del sistema de recomendación</w:t>
      </w:r>
      <w:r w:rsidR="000C3F29">
        <w:t xml:space="preserve"> </w:t>
      </w:r>
      <w:r w:rsidR="00FC5C71">
        <w:fldChar w:fldCharType="begin"/>
      </w:r>
      <w:r w:rsidR="000C3F29">
        <w:instrText xml:space="preserve"> REF _Ref471825373 \r \h </w:instrText>
      </w:r>
      <w:r w:rsidR="00FC5C71">
        <w:fldChar w:fldCharType="separate"/>
      </w:r>
      <w:r w:rsidR="00A8069E">
        <w:t>[7]</w:t>
      </w:r>
      <w:r w:rsidR="00FC5C71">
        <w:fldChar w:fldCharType="end"/>
      </w:r>
      <w:r w:rsidRPr="00E3011D">
        <w:rPr>
          <w:rFonts w:ascii="Proxima Nova" w:hAnsi="Proxima Nova"/>
          <w:color w:val="000000"/>
          <w:lang w:val="es-ES_tradnl" w:eastAsia="es-ES_tradnl"/>
        </w:rPr>
        <w:t>. La selección de los vecinos se lleva a cabo en dos pasos:</w:t>
      </w:r>
    </w:p>
    <w:p w14:paraId="5A343AF5" w14:textId="77777777" w:rsidR="00BF1D71" w:rsidRPr="00E3011D" w:rsidRDefault="00BF1D71" w:rsidP="00E3011D">
      <w:pPr>
        <w:rPr>
          <w:lang w:val="es-ES_tradnl" w:eastAsia="es-ES_tradnl"/>
        </w:rPr>
      </w:pPr>
    </w:p>
    <w:p w14:paraId="20C6BABF" w14:textId="77777777" w:rsidR="00E3011D" w:rsidRPr="00E3011D" w:rsidRDefault="00D70A17" w:rsidP="007C20BF">
      <w:pPr>
        <w:numPr>
          <w:ilvl w:val="0"/>
          <w:numId w:val="15"/>
        </w:numPr>
        <w:textAlignment w:val="baseline"/>
        <w:rPr>
          <w:rFonts w:ascii="Proxima Nova" w:hAnsi="Proxima Nova"/>
          <w:color w:val="000000"/>
          <w:lang w:val="es-ES_tradnl" w:eastAsia="es-ES_tradnl"/>
        </w:rPr>
      </w:pPr>
      <w:r>
        <w:rPr>
          <w:rFonts w:ascii="Proxima Nova" w:hAnsi="Proxima Nova"/>
          <w:color w:val="000000"/>
          <w:lang w:val="es-ES_tradnl" w:eastAsia="es-ES_tradnl"/>
        </w:rPr>
        <w:t xml:space="preserve">Filtrado global </w:t>
      </w:r>
      <w:r w:rsidR="00E3011D" w:rsidRPr="00E3011D">
        <w:rPr>
          <w:rFonts w:ascii="Proxima Nova" w:hAnsi="Proxima Nova"/>
          <w:color w:val="000000"/>
          <w:lang w:val="es-ES_tradnl" w:eastAsia="es-ES_tradnl"/>
        </w:rPr>
        <w:t xml:space="preserve">donde solamente los candidatos más afines son seleccionados. </w:t>
      </w:r>
    </w:p>
    <w:p w14:paraId="02F700E4" w14:textId="77777777" w:rsidR="00E3011D" w:rsidRDefault="00E3011D" w:rsidP="007C20BF">
      <w:pPr>
        <w:numPr>
          <w:ilvl w:val="0"/>
          <w:numId w:val="15"/>
        </w:numPr>
        <w:textAlignment w:val="baseline"/>
        <w:rPr>
          <w:rFonts w:ascii="Proxima Nova" w:hAnsi="Proxima Nova"/>
          <w:color w:val="000000"/>
          <w:lang w:val="es-ES_tradnl" w:eastAsia="es-ES_tradnl"/>
        </w:rPr>
      </w:pPr>
      <w:r w:rsidRPr="00E3011D">
        <w:rPr>
          <w:rFonts w:ascii="Proxima Nova" w:hAnsi="Proxima Nova"/>
          <w:color w:val="000000"/>
          <w:lang w:val="es-ES_tradnl" w:eastAsia="es-ES_tradnl"/>
        </w:rPr>
        <w:t>Una fase de predicción donde se escogen los posibles mejores candidatos.</w:t>
      </w:r>
    </w:p>
    <w:p w14:paraId="58E9D397" w14:textId="77777777" w:rsidR="00020D19" w:rsidRPr="00E3011D" w:rsidRDefault="00020D19" w:rsidP="00020D19">
      <w:pPr>
        <w:ind w:left="720"/>
        <w:textAlignment w:val="baseline"/>
        <w:rPr>
          <w:rFonts w:ascii="Proxima Nova" w:hAnsi="Proxima Nova"/>
          <w:color w:val="000000"/>
          <w:lang w:val="es-ES_tradnl" w:eastAsia="es-ES_tradnl"/>
        </w:rPr>
      </w:pPr>
    </w:p>
    <w:p w14:paraId="1D671A82" w14:textId="77777777" w:rsidR="00E3011D" w:rsidRPr="00E3011D" w:rsidRDefault="00E3011D" w:rsidP="00E3011D">
      <w:pPr>
        <w:jc w:val="left"/>
        <w:rPr>
          <w:lang w:val="es-ES_tradnl" w:eastAsia="es-ES_tradnl"/>
        </w:rPr>
      </w:pPr>
    </w:p>
    <w:p w14:paraId="17709EC2" w14:textId="77777777" w:rsidR="00E3011D" w:rsidRPr="001A3CF4" w:rsidRDefault="00E3011D" w:rsidP="00E3011D">
      <w:pPr>
        <w:rPr>
          <w:b/>
          <w:i/>
          <w:lang w:val="es-ES_tradnl" w:eastAsia="es-ES_tradnl"/>
        </w:rPr>
      </w:pPr>
      <w:r w:rsidRPr="001A3CF4">
        <w:rPr>
          <w:rFonts w:ascii="Proxima Nova" w:hAnsi="Proxima Nova"/>
          <w:b/>
          <w:i/>
          <w:color w:val="000000"/>
          <w:lang w:val="es-ES_tradnl" w:eastAsia="es-ES_tradnl"/>
        </w:rPr>
        <w:t>Filtrado global de vecinos</w:t>
      </w:r>
    </w:p>
    <w:p w14:paraId="56872E6D" w14:textId="77777777" w:rsidR="00E3011D" w:rsidRPr="00E3011D" w:rsidRDefault="00E3011D" w:rsidP="00E3011D">
      <w:pPr>
        <w:jc w:val="left"/>
        <w:rPr>
          <w:lang w:val="es-ES_tradnl" w:eastAsia="es-ES_tradnl"/>
        </w:rPr>
      </w:pPr>
    </w:p>
    <w:p w14:paraId="1B0CDD0C" w14:textId="77777777" w:rsidR="00E3011D" w:rsidRDefault="00E3011D" w:rsidP="007C20BF">
      <w:pPr>
        <w:numPr>
          <w:ilvl w:val="0"/>
          <w:numId w:val="16"/>
        </w:numPr>
        <w:textAlignment w:val="baseline"/>
        <w:rPr>
          <w:rFonts w:ascii="Proxima Nova" w:hAnsi="Proxima Nova"/>
          <w:color w:val="000000"/>
          <w:lang w:val="es-ES_tradnl" w:eastAsia="es-ES_tradnl"/>
        </w:rPr>
      </w:pPr>
      <w:r w:rsidRPr="00745E80">
        <w:rPr>
          <w:rFonts w:ascii="Proxima Nova" w:hAnsi="Proxima Nova"/>
          <w:b/>
          <w:color w:val="000000"/>
          <w:lang w:val="es-ES_tradnl" w:eastAsia="es-ES_tradnl"/>
        </w:rPr>
        <w:t>Top-N</w:t>
      </w:r>
      <w:r w:rsidRPr="00E3011D">
        <w:rPr>
          <w:rFonts w:ascii="Proxima Nova" w:hAnsi="Proxima Nova"/>
          <w:color w:val="000000"/>
          <w:lang w:val="es-ES_tradnl" w:eastAsia="es-ES_tradnl"/>
        </w:rPr>
        <w:t>: Para cada usuario, se guardan los N vecinos más cercanos con sus respectivas similitudes. Es necesario escoger de manera cautelosa este N por motivos de rendimiento y precisión. Si N es muy grande, se necesitará gran cantidad de memoria para almacenar todo el vecindario con los datos asociados y la predicción será lenta. Sin embargo, escogiendo un N muy pequeño es probable que algunos ítems nunca sean recomendados debido a la baja cobertura</w:t>
      </w:r>
      <w:r w:rsidR="003B4DD0">
        <w:rPr>
          <w:rFonts w:ascii="Proxima Nova" w:hAnsi="Proxima Nova"/>
          <w:color w:val="000000"/>
          <w:lang w:val="es-ES_tradnl" w:eastAsia="es-ES_tradnl"/>
        </w:rPr>
        <w:t xml:space="preserve"> (ya que, para recomendar un ítem, es necesario que al menos un vecino lo haya puntuado)</w:t>
      </w:r>
      <w:r w:rsidRPr="00E3011D">
        <w:rPr>
          <w:rFonts w:ascii="Proxima Nova" w:hAnsi="Proxima Nova"/>
          <w:color w:val="000000"/>
          <w:lang w:val="es-ES_tradnl" w:eastAsia="es-ES_tradnl"/>
        </w:rPr>
        <w:t>.</w:t>
      </w:r>
    </w:p>
    <w:p w14:paraId="5788D9D8" w14:textId="77777777" w:rsidR="0066166F" w:rsidRDefault="0066166F" w:rsidP="0066166F">
      <w:pPr>
        <w:textAlignment w:val="baseline"/>
        <w:rPr>
          <w:rFonts w:ascii="Proxima Nova" w:hAnsi="Proxima Nova"/>
          <w:color w:val="000000"/>
          <w:lang w:val="es-ES_tradnl" w:eastAsia="es-ES_tradnl"/>
        </w:rPr>
      </w:pPr>
    </w:p>
    <w:p w14:paraId="381A0E0F" w14:textId="77777777" w:rsidR="00F5572E" w:rsidRDefault="0066166F" w:rsidP="00F5572E">
      <w:pPr>
        <w:keepNext/>
        <w:jc w:val="center"/>
        <w:textAlignment w:val="baseline"/>
      </w:pPr>
      <w:r>
        <w:rPr>
          <w:rFonts w:ascii="Proxima Nova" w:hAnsi="Proxima Nova"/>
          <w:noProof/>
          <w:color w:val="000000"/>
          <w:lang w:val="es-ES_tradnl" w:eastAsia="es-ES_tradnl"/>
        </w:rPr>
        <w:lastRenderedPageBreak/>
        <w:drawing>
          <wp:inline distT="0" distB="0" distL="0" distR="0" wp14:anchorId="5EB18C32" wp14:editId="5C5C362D">
            <wp:extent cx="5579745" cy="1887220"/>
            <wp:effectExtent l="19050" t="19050" r="20955" b="1778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ut_knn_overview.gif"/>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579745" cy="1887220"/>
                    </a:xfrm>
                    <a:prstGeom prst="rect">
                      <a:avLst/>
                    </a:prstGeom>
                    <a:ln>
                      <a:solidFill>
                        <a:schemeClr val="tx1"/>
                      </a:solidFill>
                    </a:ln>
                  </pic:spPr>
                </pic:pic>
              </a:graphicData>
            </a:graphic>
          </wp:inline>
        </w:drawing>
      </w:r>
    </w:p>
    <w:p w14:paraId="5A9A2014" w14:textId="63316F58" w:rsidR="00921EEE" w:rsidRPr="00445F05" w:rsidRDefault="00F5572E" w:rsidP="00F5572E">
      <w:pPr>
        <w:pStyle w:val="Descripcin"/>
        <w:rPr>
          <w:rFonts w:ascii="Proxima Nova" w:hAnsi="Proxima Nova"/>
          <w:color w:val="000000"/>
          <w:lang w:val="es-ES_tradnl" w:eastAsia="es-ES_tradnl"/>
        </w:rPr>
      </w:pPr>
      <w:bookmarkStart w:id="191" w:name="_Toc471825594"/>
      <w:r w:rsidRPr="00445F05">
        <w:t xml:space="preserve">Figura </w:t>
      </w:r>
      <w:fldSimple w:instr=" SEQ Figura \* ARABIC ">
        <w:r w:rsidR="00A8069E">
          <w:rPr>
            <w:noProof/>
          </w:rPr>
          <w:t>2</w:t>
        </w:r>
      </w:fldSimple>
      <w:r w:rsidRPr="00445F05">
        <w:t xml:space="preserve">. </w:t>
      </w:r>
      <w:commentRangeStart w:id="192"/>
      <w:commentRangeStart w:id="193"/>
      <w:commentRangeStart w:id="194"/>
      <w:r w:rsidRPr="00445F05">
        <w:rPr>
          <w:noProof/>
        </w:rPr>
        <w:t>Elección</w:t>
      </w:r>
      <w:commentRangeEnd w:id="192"/>
      <w:r w:rsidR="003B4DD0">
        <w:rPr>
          <w:rStyle w:val="Refdecomentario"/>
          <w:b w:val="0"/>
        </w:rPr>
        <w:commentReference w:id="192"/>
      </w:r>
      <w:commentRangeEnd w:id="193"/>
      <w:r w:rsidR="00863148">
        <w:rPr>
          <w:rStyle w:val="Refdecomentario"/>
          <w:b w:val="0"/>
        </w:rPr>
        <w:commentReference w:id="193"/>
      </w:r>
      <w:commentRangeEnd w:id="194"/>
      <w:r w:rsidR="00863148">
        <w:rPr>
          <w:rStyle w:val="Refdecomentario"/>
          <w:b w:val="0"/>
        </w:rPr>
        <w:commentReference w:id="194"/>
      </w:r>
      <w:r w:rsidRPr="00445F05">
        <w:rPr>
          <w:noProof/>
        </w:rPr>
        <w:t xml:space="preserve"> de vecinos</w:t>
      </w:r>
      <w:bookmarkEnd w:id="191"/>
    </w:p>
    <w:p w14:paraId="65CD75CE" w14:textId="77777777" w:rsidR="00E3011D" w:rsidRPr="00E3011D" w:rsidRDefault="00E3011D" w:rsidP="00E3011D">
      <w:pPr>
        <w:jc w:val="left"/>
        <w:rPr>
          <w:lang w:val="es-ES_tradnl" w:eastAsia="es-ES_tradnl"/>
        </w:rPr>
      </w:pPr>
    </w:p>
    <w:p w14:paraId="162D582C" w14:textId="77777777" w:rsidR="00E3011D" w:rsidRPr="00E3011D" w:rsidRDefault="00E3011D" w:rsidP="007C20BF">
      <w:pPr>
        <w:numPr>
          <w:ilvl w:val="0"/>
          <w:numId w:val="17"/>
        </w:numPr>
        <w:textAlignment w:val="baseline"/>
        <w:rPr>
          <w:rFonts w:ascii="Proxima Nova" w:hAnsi="Proxima Nova"/>
          <w:color w:val="000000"/>
          <w:lang w:val="es-ES_tradnl" w:eastAsia="es-ES_tradnl"/>
        </w:rPr>
      </w:pPr>
      <w:proofErr w:type="spellStart"/>
      <w:r w:rsidRPr="00745E80">
        <w:rPr>
          <w:rFonts w:ascii="Proxima Nova" w:hAnsi="Proxima Nova"/>
          <w:b/>
          <w:color w:val="000000"/>
          <w:lang w:val="es-ES_tradnl" w:eastAsia="es-ES_tradnl"/>
        </w:rPr>
        <w:t>Threshold</w:t>
      </w:r>
      <w:proofErr w:type="spellEnd"/>
      <w:r w:rsidRPr="00E3011D">
        <w:rPr>
          <w:rFonts w:ascii="Proxima Nova" w:hAnsi="Proxima Nova"/>
          <w:color w:val="000000"/>
          <w:lang w:val="es-ES_tradnl" w:eastAsia="es-ES_tradnl"/>
        </w:rPr>
        <w:t xml:space="preserve">: En vez de mantener </w:t>
      </w:r>
      <w:r w:rsidR="0010528F">
        <w:rPr>
          <w:rFonts w:ascii="Proxima Nova" w:hAnsi="Proxima Nova"/>
          <w:color w:val="000000"/>
          <w:lang w:val="es-ES_tradnl" w:eastAsia="es-ES_tradnl"/>
        </w:rPr>
        <w:t xml:space="preserve">un número fijo de vecinos (N), </w:t>
      </w:r>
      <w:proofErr w:type="spellStart"/>
      <w:r w:rsidR="0010528F">
        <w:rPr>
          <w:rFonts w:ascii="Proxima Nova" w:hAnsi="Proxima Nova"/>
          <w:color w:val="000000"/>
          <w:lang w:val="es-ES_tradnl" w:eastAsia="es-ES_tradnl"/>
        </w:rPr>
        <w:t>t</w:t>
      </w:r>
      <w:r w:rsidRPr="00E3011D">
        <w:rPr>
          <w:rFonts w:ascii="Proxima Nova" w:hAnsi="Proxima Nova"/>
          <w:color w:val="000000"/>
          <w:lang w:val="es-ES_tradnl" w:eastAsia="es-ES_tradnl"/>
        </w:rPr>
        <w:t>hres</w:t>
      </w:r>
      <w:r w:rsidR="0010528F">
        <w:rPr>
          <w:rFonts w:ascii="Proxima Nova" w:hAnsi="Proxima Nova"/>
          <w:color w:val="000000"/>
          <w:lang w:val="es-ES_tradnl" w:eastAsia="es-ES_tradnl"/>
        </w:rPr>
        <w:t>hold</w:t>
      </w:r>
      <w:proofErr w:type="spellEnd"/>
      <w:r w:rsidR="0010528F">
        <w:rPr>
          <w:rFonts w:ascii="Proxima Nova" w:hAnsi="Proxima Nova"/>
          <w:color w:val="000000"/>
          <w:lang w:val="es-ES_tradnl" w:eastAsia="es-ES_tradnl"/>
        </w:rPr>
        <w:t xml:space="preserve"> establece un umbral,</w:t>
      </w:r>
      <w:r w:rsidRPr="00E3011D">
        <w:rPr>
          <w:rFonts w:ascii="Proxima Nova" w:hAnsi="Proxima Nova"/>
          <w:color w:val="000000"/>
          <w:lang w:val="es-ES_tradnl" w:eastAsia="es-ES_tradnl"/>
        </w:rPr>
        <w:t xml:space="preserve"> el cual deben superar los valores de las similitudes.</w:t>
      </w:r>
    </w:p>
    <w:p w14:paraId="649C5EE2" w14:textId="77777777" w:rsidR="00E3011D" w:rsidRPr="00E3011D" w:rsidRDefault="0010528F" w:rsidP="002666EF">
      <w:pPr>
        <w:ind w:left="720" w:firstLine="414"/>
        <w:rPr>
          <w:lang w:val="es-ES_tradnl" w:eastAsia="es-ES_tradnl"/>
        </w:rPr>
      </w:pPr>
      <w:r>
        <w:rPr>
          <w:rFonts w:ascii="Proxima Nova" w:hAnsi="Proxima Nova"/>
          <w:color w:val="000000"/>
          <w:lang w:val="es-ES_tradnl" w:eastAsia="es-ES_tradnl"/>
        </w:rPr>
        <w:t>É</w:t>
      </w:r>
      <w:r w:rsidR="00E3011D" w:rsidRPr="00E3011D">
        <w:rPr>
          <w:rFonts w:ascii="Proxima Nova" w:hAnsi="Proxima Nova"/>
          <w:color w:val="000000"/>
          <w:lang w:val="es-ES_tradnl" w:eastAsia="es-ES_tradnl"/>
        </w:rPr>
        <w:t xml:space="preserve">sta técnica es algo más flexible que la anterior, pues solo los vecinos más significativos son escogidos, aun </w:t>
      </w:r>
      <w:r w:rsidR="00034F88" w:rsidRPr="00E3011D">
        <w:rPr>
          <w:rFonts w:ascii="Proxima Nova" w:hAnsi="Proxima Nova"/>
          <w:color w:val="000000"/>
          <w:lang w:val="es-ES_tradnl" w:eastAsia="es-ES_tradnl"/>
        </w:rPr>
        <w:t>así,</w:t>
      </w:r>
      <w:r w:rsidR="00E3011D" w:rsidRPr="00E3011D">
        <w:rPr>
          <w:rFonts w:ascii="Proxima Nova" w:hAnsi="Proxima Nova"/>
          <w:color w:val="000000"/>
          <w:lang w:val="es-ES_tradnl" w:eastAsia="es-ES_tradnl"/>
        </w:rPr>
        <w:t xml:space="preserve"> dicho umbral es más complicado de establecer.</w:t>
      </w:r>
    </w:p>
    <w:p w14:paraId="5DF0E834" w14:textId="77777777" w:rsidR="00E3011D" w:rsidRPr="00E3011D" w:rsidRDefault="00E3011D" w:rsidP="00E3011D">
      <w:pPr>
        <w:jc w:val="left"/>
        <w:rPr>
          <w:lang w:val="es-ES_tradnl" w:eastAsia="es-ES_tradnl"/>
        </w:rPr>
      </w:pPr>
    </w:p>
    <w:p w14:paraId="7E090680" w14:textId="77777777" w:rsidR="00E3011D" w:rsidRPr="00E3011D" w:rsidRDefault="00E3011D" w:rsidP="007C20BF">
      <w:pPr>
        <w:numPr>
          <w:ilvl w:val="0"/>
          <w:numId w:val="18"/>
        </w:numPr>
        <w:textAlignment w:val="baseline"/>
        <w:rPr>
          <w:rFonts w:ascii="Proxima Nova" w:hAnsi="Proxima Nova"/>
          <w:color w:val="000000"/>
          <w:lang w:val="es-ES_tradnl" w:eastAsia="es-ES_tradnl"/>
        </w:rPr>
      </w:pPr>
      <w:proofErr w:type="spellStart"/>
      <w:r w:rsidRPr="00745E80">
        <w:rPr>
          <w:rFonts w:ascii="Proxima Nova" w:hAnsi="Proxima Nova"/>
          <w:b/>
          <w:color w:val="000000"/>
          <w:lang w:val="es-ES_tradnl" w:eastAsia="es-ES_tradnl"/>
        </w:rPr>
        <w:t>Negative</w:t>
      </w:r>
      <w:proofErr w:type="spellEnd"/>
      <w:r w:rsidRPr="00745E80">
        <w:rPr>
          <w:rFonts w:ascii="Proxima Nova" w:hAnsi="Proxima Nova"/>
          <w:b/>
          <w:color w:val="000000"/>
          <w:lang w:val="es-ES_tradnl" w:eastAsia="es-ES_tradnl"/>
        </w:rPr>
        <w:t xml:space="preserve"> </w:t>
      </w:r>
      <w:proofErr w:type="spellStart"/>
      <w:r w:rsidRPr="00745E80">
        <w:rPr>
          <w:rFonts w:ascii="Proxima Nova" w:hAnsi="Proxima Nova"/>
          <w:b/>
          <w:color w:val="000000"/>
          <w:lang w:val="es-ES_tradnl" w:eastAsia="es-ES_tradnl"/>
        </w:rPr>
        <w:t>filtering</w:t>
      </w:r>
      <w:proofErr w:type="spellEnd"/>
      <w:r w:rsidRPr="00E3011D">
        <w:rPr>
          <w:rFonts w:ascii="Proxima Nova" w:hAnsi="Proxima Nova"/>
          <w:color w:val="000000"/>
          <w:lang w:val="es-ES_tradnl" w:eastAsia="es-ES_tradnl"/>
        </w:rPr>
        <w:t>: Por lo general, las correlaciones negativas entre usuarios son menos fiables que las positivas, esto se debe intuitivamente a que una correlación positiva entre dos usuarios es un buen indicador de su correspondencia a un grupo determinado (adolescente, fans de un género determinado…).</w:t>
      </w:r>
    </w:p>
    <w:p w14:paraId="3B4B671E" w14:textId="77777777" w:rsidR="00DA7E6D" w:rsidRDefault="00E3011D" w:rsidP="00DA7E6D">
      <w:pPr>
        <w:ind w:left="709" w:firstLine="425"/>
        <w:rPr>
          <w:rFonts w:ascii="Proxima Nova" w:hAnsi="Proxima Nova"/>
          <w:color w:val="000000"/>
          <w:lang w:val="es-ES_tradnl" w:eastAsia="es-ES_tradnl"/>
        </w:rPr>
      </w:pPr>
      <w:r w:rsidRPr="00E3011D">
        <w:rPr>
          <w:rFonts w:ascii="Proxima Nova" w:hAnsi="Proxima Nova"/>
          <w:color w:val="000000"/>
          <w:lang w:val="es-ES_tradnl" w:eastAsia="es-ES_tradnl"/>
        </w:rPr>
        <w:t>Aun así, una correlación negativa puede implicar pertenencia a grupos opuestos, y dependiendo del conjunto de datos en el que se esté trabajando, se pueden ignorar.</w:t>
      </w:r>
    </w:p>
    <w:p w14:paraId="56BFC53C" w14:textId="77777777" w:rsidR="00DA7E6D" w:rsidRPr="00DA7E6D" w:rsidRDefault="00DA7E6D" w:rsidP="00DA7E6D">
      <w:pPr>
        <w:ind w:left="709" w:firstLine="425"/>
        <w:rPr>
          <w:rFonts w:ascii="Proxima Nova" w:hAnsi="Proxima Nova"/>
          <w:color w:val="000000"/>
          <w:lang w:val="es-ES_tradnl" w:eastAsia="es-ES_tradnl"/>
        </w:rPr>
      </w:pPr>
    </w:p>
    <w:p w14:paraId="15FE78C0" w14:textId="77777777" w:rsidR="00DA7E6D" w:rsidRDefault="00DA7E6D" w:rsidP="00DA7E6D">
      <w:pPr>
        <w:pStyle w:val="Ttulo2"/>
      </w:pPr>
      <w:bookmarkStart w:id="195" w:name="_Toc471826478"/>
      <w:r w:rsidRPr="000F1E94">
        <w:t>Comparación</w:t>
      </w:r>
      <w:r w:rsidRPr="002E1F42">
        <w:t xml:space="preserve"> e</w:t>
      </w:r>
      <w:r>
        <w:t xml:space="preserve">ntre </w:t>
      </w:r>
      <w:proofErr w:type="spellStart"/>
      <w:r>
        <w:t>User</w:t>
      </w:r>
      <w:proofErr w:type="spellEnd"/>
      <w:r>
        <w:t xml:space="preserve"> KNN e </w:t>
      </w:r>
      <w:proofErr w:type="spellStart"/>
      <w:r>
        <w:t>Item</w:t>
      </w:r>
      <w:proofErr w:type="spellEnd"/>
      <w:r>
        <w:t xml:space="preserve"> KNN</w:t>
      </w:r>
      <w:bookmarkEnd w:id="195"/>
    </w:p>
    <w:p w14:paraId="5E6B0B15" w14:textId="77777777" w:rsidR="00DA7E6D" w:rsidRPr="00074D79" w:rsidRDefault="00DA7E6D" w:rsidP="00DA7E6D">
      <w:pPr>
        <w:jc w:val="left"/>
        <w:rPr>
          <w:lang w:val="es-ES_tradnl" w:eastAsia="es-ES_tradnl"/>
        </w:rPr>
      </w:pPr>
    </w:p>
    <w:p w14:paraId="4B94FA59" w14:textId="77777777" w:rsidR="00DA7E6D" w:rsidRPr="001C1EAB" w:rsidRDefault="00DA7E6D" w:rsidP="00DA7E6D">
      <w:pPr>
        <w:rPr>
          <w:rFonts w:ascii="Proxima Nova" w:hAnsi="Proxima Nova"/>
          <w:i/>
          <w:color w:val="000000"/>
          <w:lang w:val="es-ES_tradnl" w:eastAsia="es-ES_tradnl"/>
        </w:rPr>
      </w:pPr>
      <w:r w:rsidRPr="001C1EAB">
        <w:rPr>
          <w:rFonts w:ascii="Proxima Nova" w:hAnsi="Proxima Nova"/>
          <w:b/>
          <w:bCs/>
          <w:i/>
          <w:color w:val="000000"/>
          <w:lang w:val="es-ES_tradnl" w:eastAsia="es-ES_tradnl"/>
        </w:rPr>
        <w:t>Precisión</w:t>
      </w:r>
    </w:p>
    <w:p w14:paraId="2D54FA61" w14:textId="77777777" w:rsidR="00DA7E6D" w:rsidRDefault="00DA7E6D" w:rsidP="00DA7E6D">
      <w:pPr>
        <w:rPr>
          <w:rFonts w:ascii="Proxima Nova" w:hAnsi="Proxima Nova"/>
          <w:color w:val="000000"/>
          <w:lang w:val="es-ES_tradnl" w:eastAsia="es-ES_tradnl"/>
        </w:rPr>
      </w:pPr>
    </w:p>
    <w:p w14:paraId="3016311B" w14:textId="77777777" w:rsidR="00DA7E6D" w:rsidRDefault="00DA7E6D" w:rsidP="00DA7E6D">
      <w:pPr>
        <w:rPr>
          <w:rFonts w:ascii="Proxima Nova" w:hAnsi="Proxima Nova"/>
          <w:color w:val="000000"/>
          <w:lang w:val="es-ES_tradnl" w:eastAsia="es-ES_tradnl"/>
        </w:rPr>
      </w:pPr>
      <w:r>
        <w:rPr>
          <w:rFonts w:ascii="Proxima Nova" w:hAnsi="Proxima Nova"/>
          <w:color w:val="000000"/>
          <w:lang w:val="es-ES_tradnl" w:eastAsia="es-ES_tradnl"/>
        </w:rPr>
        <w:t>D</w:t>
      </w:r>
      <w:r w:rsidRPr="00074D79">
        <w:rPr>
          <w:rFonts w:ascii="Proxima Nova" w:hAnsi="Proxima Nova"/>
          <w:color w:val="000000"/>
          <w:lang w:val="es-ES_tradnl" w:eastAsia="es-ES_tradnl"/>
        </w:rPr>
        <w:t xml:space="preserve">epende </w:t>
      </w:r>
      <w:proofErr w:type="gramStart"/>
      <w:r w:rsidRPr="00074D79">
        <w:rPr>
          <w:rFonts w:ascii="Proxima Nova" w:hAnsi="Proxima Nova"/>
          <w:color w:val="000000"/>
          <w:lang w:val="es-ES_tradnl" w:eastAsia="es-ES_tradnl"/>
        </w:rPr>
        <w:t>del ratio</w:t>
      </w:r>
      <w:proofErr w:type="gramEnd"/>
      <w:r w:rsidRPr="00074D79">
        <w:rPr>
          <w:rFonts w:ascii="Proxima Nova" w:hAnsi="Proxima Nova"/>
          <w:color w:val="000000"/>
          <w:lang w:val="es-ES_tradnl" w:eastAsia="es-ES_tradnl"/>
        </w:rPr>
        <w:t xml:space="preserve"> entre el número de usuarios y los ítems del sistema, influyendo también si los ratings están distribuidos uniformemente sobre los ítems o no</w:t>
      </w:r>
      <w:r>
        <w:rPr>
          <w:rFonts w:ascii="Proxima Nova" w:hAnsi="Proxima Nova"/>
          <w:color w:val="000000"/>
          <w:lang w:val="es-ES_tradnl" w:eastAsia="es-ES_tradnl"/>
        </w:rPr>
        <w:t xml:space="preserve">. </w:t>
      </w:r>
      <w:r w:rsidRPr="00074D79">
        <w:rPr>
          <w:rFonts w:ascii="Proxima Nova" w:hAnsi="Proxima Nova"/>
          <w:color w:val="000000"/>
          <w:lang w:val="es-ES_tradnl" w:eastAsia="es-ES_tradnl"/>
        </w:rPr>
        <w:t>En general, es preferible un número pequeño de vecinos fiables a una gran cantidad de vecinos con una similitud no tan alta.</w:t>
      </w:r>
    </w:p>
    <w:p w14:paraId="5E66B8CA" w14:textId="77777777" w:rsidR="00802651" w:rsidRDefault="00802651" w:rsidP="00DA7E6D">
      <w:pPr>
        <w:rPr>
          <w:lang w:val="es-ES_tradnl" w:eastAsia="es-ES_tradnl"/>
        </w:rPr>
      </w:pPr>
    </w:p>
    <w:p w14:paraId="25CC1160" w14:textId="77777777" w:rsidR="00DA7E6D" w:rsidRPr="00074D79" w:rsidRDefault="00DA7E6D" w:rsidP="00DA7E6D">
      <w:pPr>
        <w:rPr>
          <w:lang w:val="es-ES_tradnl" w:eastAsia="es-ES_tradnl"/>
        </w:rPr>
      </w:pPr>
    </w:p>
    <w:p w14:paraId="20C34A3F" w14:textId="77777777" w:rsidR="00DA7E6D" w:rsidRDefault="00DA7E6D" w:rsidP="00DA7E6D">
      <w:pPr>
        <w:rPr>
          <w:rFonts w:ascii="Proxima Nova" w:hAnsi="Proxima Nova"/>
          <w:color w:val="000000"/>
          <w:lang w:val="es-ES_tradnl" w:eastAsia="es-ES_tradnl"/>
        </w:rPr>
      </w:pPr>
      <w:r w:rsidRPr="001C1EAB">
        <w:rPr>
          <w:rFonts w:ascii="Proxima Nova" w:hAnsi="Proxima Nova"/>
          <w:b/>
          <w:bCs/>
          <w:i/>
          <w:color w:val="000000"/>
          <w:lang w:val="es-ES_tradnl" w:eastAsia="es-ES_tradnl"/>
        </w:rPr>
        <w:t>Eficiencia</w:t>
      </w:r>
    </w:p>
    <w:p w14:paraId="7F041977" w14:textId="77777777" w:rsidR="00DA7E6D" w:rsidRDefault="00DA7E6D" w:rsidP="00DA7E6D">
      <w:pPr>
        <w:rPr>
          <w:rFonts w:ascii="Proxima Nova" w:hAnsi="Proxima Nova"/>
          <w:color w:val="000000"/>
          <w:lang w:val="es-ES_tradnl" w:eastAsia="es-ES_tradnl"/>
        </w:rPr>
      </w:pPr>
    </w:p>
    <w:p w14:paraId="5B51EE7A" w14:textId="77777777" w:rsidR="00DA7E6D" w:rsidRDefault="00DA7E6D" w:rsidP="00DA7E6D">
      <w:pPr>
        <w:rPr>
          <w:rFonts w:ascii="Proxima Nova" w:hAnsi="Proxima Nova"/>
          <w:color w:val="000000"/>
          <w:lang w:val="es-ES_tradnl" w:eastAsia="es-ES_tradnl"/>
        </w:rPr>
      </w:pPr>
      <w:r>
        <w:rPr>
          <w:rFonts w:ascii="Proxima Nova" w:hAnsi="Proxima Nova"/>
          <w:color w:val="000000"/>
          <w:lang w:val="es-ES_tradnl" w:eastAsia="es-ES_tradnl"/>
        </w:rPr>
        <w:t>T</w:t>
      </w:r>
      <w:r w:rsidRPr="00074D79">
        <w:rPr>
          <w:rFonts w:ascii="Proxima Nova" w:hAnsi="Proxima Nova"/>
          <w:color w:val="000000"/>
          <w:lang w:val="es-ES_tradnl" w:eastAsia="es-ES_tradnl"/>
        </w:rPr>
        <w:t xml:space="preserve">anto la memoria utilizada por un recomendador como el coste computacional dependen </w:t>
      </w:r>
      <w:proofErr w:type="gramStart"/>
      <w:r w:rsidRPr="00074D79">
        <w:rPr>
          <w:rFonts w:ascii="Proxima Nova" w:hAnsi="Proxima Nova"/>
          <w:color w:val="000000"/>
          <w:lang w:val="es-ES_tradnl" w:eastAsia="es-ES_tradnl"/>
        </w:rPr>
        <w:t>del ratio</w:t>
      </w:r>
      <w:proofErr w:type="gramEnd"/>
      <w:r w:rsidRPr="00074D79">
        <w:rPr>
          <w:rFonts w:ascii="Proxima Nova" w:hAnsi="Proxima Nova"/>
          <w:color w:val="000000"/>
          <w:lang w:val="es-ES_tradnl" w:eastAsia="es-ES_tradnl"/>
        </w:rPr>
        <w:t xml:space="preserve"> usuarios/ítems.</w:t>
      </w:r>
    </w:p>
    <w:p w14:paraId="7136AF16" w14:textId="77777777" w:rsidR="00DA7E6D" w:rsidRPr="001C1EAB" w:rsidRDefault="00DA7E6D" w:rsidP="00DA7E6D">
      <w:pPr>
        <w:rPr>
          <w:rFonts w:ascii="Proxima Nova" w:hAnsi="Proxima Nova"/>
          <w:color w:val="000000"/>
          <w:lang w:val="es-ES_tradnl" w:eastAsia="es-ES_tradnl"/>
        </w:rPr>
      </w:pPr>
    </w:p>
    <w:p w14:paraId="59E7C6FE" w14:textId="77777777" w:rsidR="00DA7E6D" w:rsidRPr="00074D79" w:rsidRDefault="00DA7E6D" w:rsidP="00DA7E6D">
      <w:pPr>
        <w:ind w:firstLine="426"/>
        <w:rPr>
          <w:lang w:val="es-ES_tradnl" w:eastAsia="es-ES_tradnl"/>
        </w:rPr>
      </w:pPr>
      <w:r w:rsidRPr="00074D79">
        <w:rPr>
          <w:rFonts w:ascii="Proxima Nova" w:hAnsi="Proxima Nova"/>
          <w:color w:val="000000"/>
          <w:lang w:val="es-ES_tradnl" w:eastAsia="es-ES_tradnl"/>
        </w:rPr>
        <w:t xml:space="preserve">Por lo tanto, cuando el número de usuarios sobrepasa al número de ítems, correspondiendo al caso normal, la </w:t>
      </w:r>
      <w:r>
        <w:rPr>
          <w:rFonts w:ascii="Proxima Nova" w:hAnsi="Proxima Nova"/>
          <w:color w:val="000000"/>
          <w:lang w:val="es-ES_tradnl" w:eastAsia="es-ES_tradnl"/>
        </w:rPr>
        <w:t>recomendación basada en ítem</w:t>
      </w:r>
      <w:r w:rsidRPr="00074D79">
        <w:rPr>
          <w:rFonts w:ascii="Proxima Nova" w:hAnsi="Proxima Nova"/>
          <w:color w:val="000000"/>
          <w:lang w:val="es-ES_tradnl" w:eastAsia="es-ES_tradnl"/>
        </w:rPr>
        <w:t xml:space="preserve"> requiere mucha menos memoria y coste, ya que se tienen que calcular muchas menos similitudes.</w:t>
      </w:r>
      <w:r>
        <w:rPr>
          <w:lang w:val="es-ES_tradnl" w:eastAsia="es-ES_tradnl"/>
        </w:rPr>
        <w:t xml:space="preserve"> </w:t>
      </w:r>
      <w:r w:rsidRPr="00074D79">
        <w:rPr>
          <w:rFonts w:ascii="Proxima Nova" w:hAnsi="Proxima Nova"/>
          <w:color w:val="000000"/>
          <w:lang w:val="es-ES_tradnl" w:eastAsia="es-ES_tradnl"/>
        </w:rPr>
        <w:t xml:space="preserve">Aun así, el tiempo necesario para calcular una recomendación en la fase </w:t>
      </w:r>
      <w:r w:rsidRPr="003D1794">
        <w:rPr>
          <w:rFonts w:ascii="Proxima Nova" w:hAnsi="Proxima Nova"/>
          <w:iCs/>
          <w:color w:val="000000"/>
          <w:lang w:val="es-ES_tradnl" w:eastAsia="es-ES_tradnl"/>
        </w:rPr>
        <w:t>online</w:t>
      </w:r>
      <w:r w:rsidRPr="00074D79">
        <w:rPr>
          <w:rFonts w:ascii="Proxima Nova" w:hAnsi="Proxima Nova"/>
          <w:i/>
          <w:iCs/>
          <w:color w:val="000000"/>
          <w:lang w:val="es-ES_tradnl" w:eastAsia="es-ES_tradnl"/>
        </w:rPr>
        <w:t xml:space="preserve">, </w:t>
      </w:r>
      <w:r w:rsidRPr="00074D79">
        <w:rPr>
          <w:rFonts w:ascii="Proxima Nova" w:hAnsi="Proxima Nova"/>
          <w:color w:val="000000"/>
          <w:lang w:val="es-ES_tradnl" w:eastAsia="es-ES_tradnl"/>
        </w:rPr>
        <w:t xml:space="preserve">que depende </w:t>
      </w:r>
      <w:r w:rsidRPr="00074D79">
        <w:rPr>
          <w:rFonts w:ascii="Proxima Nova" w:hAnsi="Proxima Nova"/>
          <w:color w:val="000000"/>
          <w:lang w:val="es-ES_tradnl" w:eastAsia="es-ES_tradnl"/>
        </w:rPr>
        <w:lastRenderedPageBreak/>
        <w:t>solamente del nº de ítems relevantes y el nº máximo de vecinos es el mismo para los dos algoritmos.</w:t>
      </w:r>
    </w:p>
    <w:p w14:paraId="2BC9DC9C" w14:textId="77777777" w:rsidR="00DA7E6D" w:rsidRPr="00074D79" w:rsidRDefault="00DA7E6D" w:rsidP="00DA7E6D">
      <w:pPr>
        <w:jc w:val="left"/>
        <w:rPr>
          <w:lang w:val="es-ES_tradnl" w:eastAsia="es-ES_tradnl"/>
        </w:rPr>
      </w:pPr>
    </w:p>
    <w:p w14:paraId="7A211A72" w14:textId="77777777" w:rsidR="00DA7E6D" w:rsidRDefault="00DA7E6D" w:rsidP="00802651">
      <w:pPr>
        <w:ind w:firstLine="426"/>
        <w:rPr>
          <w:rFonts w:ascii="Proxima Nova" w:hAnsi="Proxima Nova"/>
          <w:color w:val="000000"/>
          <w:lang w:val="es-ES_tradnl" w:eastAsia="es-ES_tradnl"/>
        </w:rPr>
      </w:pPr>
      <w:r w:rsidRPr="00074D79">
        <w:rPr>
          <w:rFonts w:ascii="Proxima Nova" w:hAnsi="Proxima Nova"/>
          <w:color w:val="000000"/>
          <w:lang w:val="es-ES_tradnl" w:eastAsia="es-ES_tradnl"/>
        </w:rPr>
        <w:t>En la práctica, el coste necesario para computar las similitudes es mucho menos costoso que el peor caso (teóricamente hablando) dado que los usuarios puntúan unos pocos ítems</w:t>
      </w:r>
      <w:r>
        <w:rPr>
          <w:rFonts w:ascii="Proxima Nova" w:hAnsi="Proxima Nova"/>
          <w:color w:val="000000"/>
          <w:lang w:val="es-ES_tradnl" w:eastAsia="es-ES_tradnl"/>
        </w:rPr>
        <w:t>, y sólo se calculan las similitudes entre dos usuarios que hayan puntuado ítems en común, por lo que el conjunto de vecinos candidatos suele ser pequeño</w:t>
      </w:r>
      <w:r w:rsidRPr="00074D79">
        <w:rPr>
          <w:rFonts w:ascii="Proxima Nova" w:hAnsi="Proxima Nova"/>
          <w:color w:val="000000"/>
          <w:lang w:val="es-ES_tradnl" w:eastAsia="es-ES_tradnl"/>
        </w:rPr>
        <w:t>.</w:t>
      </w:r>
    </w:p>
    <w:p w14:paraId="63007615" w14:textId="77777777" w:rsidR="00802651" w:rsidRPr="00802651" w:rsidRDefault="00802651" w:rsidP="00802651">
      <w:pPr>
        <w:ind w:firstLine="426"/>
        <w:rPr>
          <w:rFonts w:ascii="Proxima Nova" w:hAnsi="Proxima Nova"/>
          <w:color w:val="000000"/>
          <w:lang w:val="es-ES_tradnl" w:eastAsia="es-ES_tradnl"/>
        </w:rPr>
      </w:pPr>
    </w:p>
    <w:p w14:paraId="23BEE869" w14:textId="77777777" w:rsidR="00DA7E6D" w:rsidRPr="00074D79" w:rsidRDefault="00DA7E6D" w:rsidP="00DA7E6D">
      <w:pPr>
        <w:jc w:val="left"/>
        <w:rPr>
          <w:lang w:val="es-ES_tradnl" w:eastAsia="es-ES_tradnl"/>
        </w:rPr>
      </w:pPr>
    </w:p>
    <w:p w14:paraId="6DE6C362" w14:textId="77777777" w:rsidR="00DA7E6D" w:rsidRDefault="00DA7E6D" w:rsidP="00DA7E6D">
      <w:pPr>
        <w:rPr>
          <w:rFonts w:ascii="Proxima Nova" w:hAnsi="Proxima Nova"/>
          <w:b/>
          <w:bCs/>
          <w:i/>
          <w:color w:val="000000"/>
          <w:lang w:val="es-ES_tradnl" w:eastAsia="es-ES_tradnl"/>
        </w:rPr>
      </w:pPr>
      <w:r w:rsidRPr="001C1EAB">
        <w:rPr>
          <w:rFonts w:ascii="Proxima Nova" w:hAnsi="Proxima Nova"/>
          <w:b/>
          <w:bCs/>
          <w:i/>
          <w:color w:val="000000"/>
          <w:lang w:val="es-ES_tradnl" w:eastAsia="es-ES_tradnl"/>
        </w:rPr>
        <w:t>Estabilidad</w:t>
      </w:r>
    </w:p>
    <w:p w14:paraId="48E26C21" w14:textId="77777777" w:rsidR="00DA7E6D" w:rsidRDefault="00DA7E6D" w:rsidP="00DA7E6D">
      <w:pPr>
        <w:rPr>
          <w:rFonts w:ascii="Proxima Nova" w:hAnsi="Proxima Nova"/>
          <w:color w:val="000000"/>
          <w:lang w:val="es-ES_tradnl" w:eastAsia="es-ES_tradnl"/>
        </w:rPr>
      </w:pPr>
    </w:p>
    <w:p w14:paraId="315B0CA0" w14:textId="77777777" w:rsidR="00802651" w:rsidRDefault="00DA7E6D" w:rsidP="00802651">
      <w:pPr>
        <w:rPr>
          <w:rFonts w:ascii="Proxima Nova" w:hAnsi="Proxima Nova"/>
          <w:color w:val="000000"/>
          <w:lang w:val="es-ES_tradnl" w:eastAsia="es-ES_tradnl"/>
        </w:rPr>
      </w:pPr>
      <w:r>
        <w:rPr>
          <w:rFonts w:ascii="Proxima Nova" w:hAnsi="Proxima Nova"/>
          <w:color w:val="000000"/>
          <w:lang w:val="es-ES_tradnl" w:eastAsia="es-ES_tradnl"/>
        </w:rPr>
        <w:t>L</w:t>
      </w:r>
      <w:r w:rsidRPr="00074D79">
        <w:rPr>
          <w:rFonts w:ascii="Proxima Nova" w:hAnsi="Proxima Nova"/>
          <w:color w:val="000000"/>
          <w:lang w:val="es-ES_tradnl" w:eastAsia="es-ES_tradnl"/>
        </w:rPr>
        <w:t>a elección entre estos dos algoritmos se puede basar en la frecuencia y cantidad de cambios en los usuarios e ítems del sistema.</w:t>
      </w:r>
      <w:r>
        <w:rPr>
          <w:lang w:val="es-ES_tradnl" w:eastAsia="es-ES_tradnl"/>
        </w:rPr>
        <w:t xml:space="preserve"> </w:t>
      </w:r>
      <w:r w:rsidRPr="00074D79">
        <w:rPr>
          <w:rFonts w:ascii="Proxima Nova" w:hAnsi="Proxima Nova"/>
          <w:color w:val="000000"/>
          <w:lang w:val="es-ES_tradnl" w:eastAsia="es-ES_tradnl"/>
        </w:rPr>
        <w:t xml:space="preserve">Si la lista de ítems es bastante estática en comparación a la de usuarios, una </w:t>
      </w:r>
      <w:r>
        <w:rPr>
          <w:rFonts w:ascii="Proxima Nova" w:hAnsi="Proxima Nova"/>
          <w:color w:val="000000"/>
          <w:lang w:val="es-ES_tradnl" w:eastAsia="es-ES_tradnl"/>
        </w:rPr>
        <w:t>recomendación basada en ítem</w:t>
      </w:r>
      <w:r w:rsidRPr="00074D79">
        <w:rPr>
          <w:rFonts w:ascii="Proxima Nova" w:hAnsi="Proxima Nova"/>
          <w:color w:val="000000"/>
          <w:lang w:val="es-ES_tradnl" w:eastAsia="es-ES_tradnl"/>
        </w:rPr>
        <w:t xml:space="preserve"> es preferible dado que las similitudes entre ítems se pueden calcular en intervalos de tiempo separados, pudiendo de esta manera realizar recomendaciones a usuarios nuevos.</w:t>
      </w:r>
    </w:p>
    <w:p w14:paraId="0D00196A" w14:textId="77777777" w:rsidR="00DA7E6D" w:rsidRDefault="00DA7E6D" w:rsidP="00802651">
      <w:pPr>
        <w:ind w:firstLine="426"/>
        <w:rPr>
          <w:rFonts w:ascii="Proxima Nova" w:hAnsi="Proxima Nova"/>
          <w:color w:val="000000"/>
          <w:lang w:val="es-ES_tradnl" w:eastAsia="es-ES_tradnl"/>
        </w:rPr>
      </w:pPr>
      <w:r w:rsidRPr="00074D79">
        <w:rPr>
          <w:rFonts w:ascii="Proxima Nova" w:hAnsi="Proxima Nova"/>
          <w:color w:val="000000"/>
          <w:lang w:val="es-ES_tradnl" w:eastAsia="es-ES_tradnl"/>
        </w:rPr>
        <w:t xml:space="preserve">Por el contrario, en sistemas donde el número de ítems cambia constantemente, los métodos basados en usuarios prueban ser más estables. </w:t>
      </w:r>
    </w:p>
    <w:p w14:paraId="57DBAF54" w14:textId="77777777" w:rsidR="00DA7E6D" w:rsidRPr="00074D79" w:rsidRDefault="00DA7E6D" w:rsidP="00DA7E6D">
      <w:pPr>
        <w:ind w:firstLine="426"/>
        <w:rPr>
          <w:lang w:val="es-ES_tradnl" w:eastAsia="es-ES_tradnl"/>
        </w:rPr>
      </w:pPr>
    </w:p>
    <w:p w14:paraId="21E20FB8" w14:textId="77777777" w:rsidR="00DA7E6D" w:rsidRPr="00074D79" w:rsidRDefault="00DA7E6D" w:rsidP="00DA7E6D">
      <w:pPr>
        <w:ind w:firstLine="426"/>
        <w:rPr>
          <w:lang w:val="es-ES_tradnl" w:eastAsia="es-ES_tradnl"/>
        </w:rPr>
      </w:pPr>
      <w:r w:rsidRPr="00074D79">
        <w:rPr>
          <w:rFonts w:ascii="Proxima Nova" w:hAnsi="Proxima Nova"/>
          <w:color w:val="000000"/>
          <w:lang w:val="es-ES_tradnl" w:eastAsia="es-ES_tradnl"/>
        </w:rPr>
        <w:t>Un aspecto importante que diferencia a estos algoritmos es por ejemplo la variedad</w:t>
      </w:r>
      <w:r>
        <w:rPr>
          <w:rFonts w:ascii="Proxima Nova" w:hAnsi="Proxima Nova"/>
          <w:color w:val="000000"/>
          <w:lang w:val="es-ES_tradnl" w:eastAsia="es-ES_tradnl"/>
        </w:rPr>
        <w:t>:</w:t>
      </w:r>
    </w:p>
    <w:p w14:paraId="7881D663" w14:textId="77777777" w:rsidR="00802651" w:rsidRDefault="00DA7E6D" w:rsidP="00802651">
      <w:pPr>
        <w:rPr>
          <w:rFonts w:ascii="Proxima Nova" w:hAnsi="Proxima Nova"/>
          <w:color w:val="000000"/>
          <w:lang w:val="es-ES_tradnl" w:eastAsia="es-ES_tradnl"/>
        </w:rPr>
      </w:pPr>
      <w:r w:rsidRPr="00074D79">
        <w:rPr>
          <w:rFonts w:ascii="Proxima Nova" w:hAnsi="Proxima Nova"/>
          <w:color w:val="000000"/>
          <w:lang w:val="es-ES_tradnl" w:eastAsia="es-ES_tradnl"/>
        </w:rPr>
        <w:t xml:space="preserve">mientras que una </w:t>
      </w:r>
      <w:r>
        <w:rPr>
          <w:rFonts w:ascii="Proxima Nova" w:hAnsi="Proxima Nova"/>
          <w:color w:val="000000"/>
          <w:lang w:val="es-ES_tradnl" w:eastAsia="es-ES_tradnl"/>
        </w:rPr>
        <w:t>recomendación basada en ítem</w:t>
      </w:r>
      <w:r w:rsidRPr="00074D79">
        <w:rPr>
          <w:rFonts w:ascii="Proxima Nova" w:hAnsi="Proxima Nova"/>
          <w:color w:val="000000"/>
          <w:lang w:val="es-ES_tradnl" w:eastAsia="es-ES_tradnl"/>
        </w:rPr>
        <w:t xml:space="preserve"> tendrá poca variedad, pues siempre recomendará ítems parecidos que le hayan gustad</w:t>
      </w:r>
      <w:r>
        <w:rPr>
          <w:rFonts w:ascii="Proxima Nova" w:hAnsi="Proxima Nova"/>
          <w:color w:val="000000"/>
          <w:lang w:val="es-ES_tradnl" w:eastAsia="es-ES_tradnl"/>
        </w:rPr>
        <w:t xml:space="preserve">o al usuario, provocando cierto </w:t>
      </w:r>
      <w:r w:rsidRPr="00074D79">
        <w:rPr>
          <w:rFonts w:ascii="Proxima Nova" w:hAnsi="Proxima Nova"/>
          <w:color w:val="000000"/>
          <w:lang w:val="es-ES_tradnl" w:eastAsia="es-ES_tradnl"/>
        </w:rPr>
        <w:t xml:space="preserve">estancamiento, </w:t>
      </w:r>
      <w:r>
        <w:rPr>
          <w:rFonts w:ascii="Proxima Nova" w:hAnsi="Proxima Nova"/>
          <w:color w:val="000000"/>
          <w:lang w:val="es-ES_tradnl" w:eastAsia="es-ES_tradnl"/>
        </w:rPr>
        <w:t xml:space="preserve">por otra parte, </w:t>
      </w:r>
      <w:r w:rsidRPr="00074D79">
        <w:rPr>
          <w:rFonts w:ascii="Proxima Nova" w:hAnsi="Proxima Nova"/>
          <w:color w:val="000000"/>
          <w:lang w:val="es-ES_tradnl" w:eastAsia="es-ES_tradnl"/>
        </w:rPr>
        <w:t xml:space="preserve">una </w:t>
      </w:r>
      <w:r>
        <w:rPr>
          <w:rFonts w:ascii="Proxima Nova" w:hAnsi="Proxima Nova"/>
          <w:color w:val="000000"/>
          <w:lang w:val="es-ES_tradnl" w:eastAsia="es-ES_tradnl"/>
        </w:rPr>
        <w:t>recomendación basada en usuario</w:t>
      </w:r>
      <w:r w:rsidRPr="00074D79">
        <w:rPr>
          <w:rFonts w:ascii="Proxima Nova" w:hAnsi="Proxima Nova"/>
          <w:color w:val="000000"/>
          <w:lang w:val="es-ES_tradnl" w:eastAsia="es-ES_tradnl"/>
        </w:rPr>
        <w:t xml:space="preserve"> escogerá ítems algo más distantes a los gustos iniciales del usuario, que en ciertos casos es preferible al “estancamiento” antes mencionado.</w:t>
      </w:r>
    </w:p>
    <w:p w14:paraId="280A9E49" w14:textId="77777777" w:rsidR="00802651" w:rsidRDefault="00802651" w:rsidP="00802651">
      <w:pPr>
        <w:rPr>
          <w:rFonts w:ascii="Proxima Nova" w:hAnsi="Proxima Nova"/>
          <w:color w:val="000000"/>
          <w:lang w:val="es-ES_tradnl" w:eastAsia="es-ES_tradnl"/>
        </w:rPr>
      </w:pPr>
    </w:p>
    <w:p w14:paraId="3A6715FC" w14:textId="77777777" w:rsidR="00802651" w:rsidRDefault="00802651" w:rsidP="00802651">
      <w:pPr>
        <w:pStyle w:val="Ttulo2"/>
        <w:rPr>
          <w:lang w:val="es-ES_tradnl"/>
        </w:rPr>
      </w:pPr>
      <w:bookmarkStart w:id="196" w:name="_Toc471826479"/>
      <w:bookmarkStart w:id="197" w:name="_Ref472276799"/>
      <w:r>
        <w:rPr>
          <w:lang w:val="es-ES_tradnl"/>
        </w:rPr>
        <w:t>Métricas de evaluación</w:t>
      </w:r>
      <w:bookmarkEnd w:id="196"/>
      <w:bookmarkEnd w:id="197"/>
    </w:p>
    <w:p w14:paraId="1FC3389E" w14:textId="77777777" w:rsidR="00802651" w:rsidRDefault="00802651" w:rsidP="00802651">
      <w:pPr>
        <w:rPr>
          <w:lang w:val="es-ES_tradnl"/>
        </w:rPr>
      </w:pPr>
    </w:p>
    <w:p w14:paraId="1F5FD799" w14:textId="77777777" w:rsidR="00D46EDD" w:rsidRDefault="0062303F" w:rsidP="00802651">
      <w:pPr>
        <w:rPr>
          <w:rFonts w:ascii="Symbol" w:hAnsi="Symbol"/>
          <w:lang w:val="es-ES_tradnl"/>
        </w:rPr>
      </w:pPr>
      <w:r>
        <w:rPr>
          <w:lang w:val="es-ES_tradnl"/>
        </w:rPr>
        <w:t xml:space="preserve">Tradicionalmente, la eficacia de las recomendaciones se ha calculado mediante </w:t>
      </w:r>
      <w:r w:rsidR="009F70D0">
        <w:rPr>
          <w:lang w:val="es-ES_tradnl"/>
        </w:rPr>
        <w:t>métricas de error como MAE (</w:t>
      </w:r>
      <w:r w:rsidR="009F70D0" w:rsidRPr="009F70D0">
        <w:rPr>
          <w:lang w:val="es-ES_tradnl"/>
        </w:rPr>
        <w:t xml:space="preserve">Mean </w:t>
      </w:r>
      <w:proofErr w:type="spellStart"/>
      <w:r w:rsidR="009F70D0" w:rsidRPr="009F70D0">
        <w:rPr>
          <w:lang w:val="es-ES_tradnl"/>
        </w:rPr>
        <w:t>Squared</w:t>
      </w:r>
      <w:proofErr w:type="spellEnd"/>
      <w:r w:rsidR="009F70D0" w:rsidRPr="009F70D0">
        <w:rPr>
          <w:lang w:val="es-ES_tradnl"/>
        </w:rPr>
        <w:t xml:space="preserve"> Erro</w:t>
      </w:r>
      <w:r w:rsidR="009F70D0">
        <w:rPr>
          <w:lang w:val="es-ES_tradnl"/>
        </w:rPr>
        <w:t xml:space="preserve">r) o </w:t>
      </w:r>
      <w:r w:rsidR="00D46EDD">
        <w:rPr>
          <w:lang w:val="es-ES_tradnl"/>
        </w:rPr>
        <w:t>RMSE (</w:t>
      </w:r>
      <w:proofErr w:type="spellStart"/>
      <w:r w:rsidR="00D46EDD">
        <w:rPr>
          <w:lang w:val="es-ES_tradnl"/>
        </w:rPr>
        <w:t>Root</w:t>
      </w:r>
      <w:proofErr w:type="spellEnd"/>
      <w:r w:rsidR="00D46EDD">
        <w:rPr>
          <w:lang w:val="es-ES_tradnl"/>
        </w:rPr>
        <w:t xml:space="preserve"> Mean </w:t>
      </w:r>
      <w:proofErr w:type="spellStart"/>
      <w:r w:rsidR="00D46EDD">
        <w:rPr>
          <w:lang w:val="es-ES_tradnl"/>
        </w:rPr>
        <w:t>Squared</w:t>
      </w:r>
      <w:proofErr w:type="spellEnd"/>
      <w:r w:rsidR="00D46EDD">
        <w:rPr>
          <w:lang w:val="es-ES_tradnl"/>
        </w:rPr>
        <w:t xml:space="preserve"> Error)</w:t>
      </w:r>
      <w:r w:rsidR="00363A35">
        <w:rPr>
          <w:lang w:val="es-ES_tradnl"/>
        </w:rPr>
        <w:t xml:space="preserve"> que representan la distancia entre la puntuación generada por el recomendador y la que realmente hizo el usuario</w:t>
      </w:r>
      <w:r w:rsidR="00D46EDD">
        <w:rPr>
          <w:lang w:val="es-ES_tradnl"/>
        </w:rPr>
        <w:t>. El problema reside en que este tipo de métricas están orientadas a la predicción de ratings, y éstos</w:t>
      </w:r>
      <w:del w:id="198" w:author="Alejandro Bellogín" w:date="2017-01-16T15:13:00Z">
        <w:r w:rsidR="00D46EDD" w:rsidDel="006268B0">
          <w:rPr>
            <w:lang w:val="es-ES_tradnl"/>
          </w:rPr>
          <w:delText>,</w:delText>
        </w:r>
      </w:del>
      <w:r w:rsidR="00D46EDD">
        <w:rPr>
          <w:lang w:val="es-ES_tradnl"/>
        </w:rPr>
        <w:t xml:space="preserve"> no están siempre disponibles</w:t>
      </w:r>
      <w:r w:rsidR="004174C8">
        <w:rPr>
          <w:lang w:val="es-ES_tradnl"/>
        </w:rPr>
        <w:t xml:space="preserve">, ya que </w:t>
      </w:r>
      <w:r w:rsidR="004C4F44">
        <w:rPr>
          <w:lang w:val="es-ES_tradnl"/>
        </w:rPr>
        <w:t xml:space="preserve">es bastante </w:t>
      </w:r>
      <w:r w:rsidR="00C431D4">
        <w:rPr>
          <w:lang w:val="es-ES_tradnl"/>
        </w:rPr>
        <w:t xml:space="preserve">probable </w:t>
      </w:r>
      <w:r w:rsidR="004C4F44">
        <w:rPr>
          <w:lang w:val="es-ES_tradnl"/>
        </w:rPr>
        <w:t>que</w:t>
      </w:r>
      <w:r w:rsidR="00C431D4">
        <w:rPr>
          <w:lang w:val="es-ES_tradnl"/>
        </w:rPr>
        <w:t xml:space="preserve"> existan ítems que el usuario no ha puntuado.</w:t>
      </w:r>
      <w:r w:rsidR="007261FF">
        <w:rPr>
          <w:lang w:val="es-ES_tradnl"/>
        </w:rPr>
        <w:t xml:space="preserve"> </w:t>
      </w:r>
      <w:r w:rsidR="000237C8">
        <w:rPr>
          <w:lang w:val="es-ES_tradnl"/>
        </w:rPr>
        <w:t>Existen a su vez métricas que tienen en cuenta la novedad y diversidad de los ítems</w:t>
      </w:r>
      <w:r w:rsidR="000B74D1">
        <w:rPr>
          <w:lang w:val="es-ES_tradnl"/>
        </w:rPr>
        <w:t>, no estudiadas en este trabajo.</w:t>
      </w:r>
      <w:r w:rsidR="002D1B84">
        <w:rPr>
          <w:lang w:val="es-ES_tradnl"/>
        </w:rPr>
        <w:t xml:space="preserve"> </w:t>
      </w:r>
      <w:r w:rsidR="007261FF">
        <w:rPr>
          <w:lang w:val="es-ES_tradnl"/>
        </w:rPr>
        <w:t>Por ello, el foco de trabajo se ha dirigido hacia tres métricas</w:t>
      </w:r>
      <w:r w:rsidR="003A1518">
        <w:rPr>
          <w:lang w:val="es-ES_tradnl"/>
        </w:rPr>
        <w:t xml:space="preserve"> basadas en ranking</w:t>
      </w:r>
      <w:r w:rsidR="00302ADB">
        <w:rPr>
          <w:lang w:val="es-ES_tradnl"/>
        </w:rPr>
        <w:t>: precisión</w:t>
      </w:r>
      <w:r w:rsidR="00DB1A7E">
        <w:rPr>
          <w:lang w:val="es-ES_tradnl"/>
        </w:rPr>
        <w:t xml:space="preserve">, </w:t>
      </w:r>
      <w:proofErr w:type="spellStart"/>
      <w:r w:rsidR="00DB1A7E">
        <w:rPr>
          <w:lang w:val="es-ES_tradnl"/>
        </w:rPr>
        <w:t>recall</w:t>
      </w:r>
      <w:proofErr w:type="spellEnd"/>
      <w:r w:rsidR="00DB1A7E">
        <w:rPr>
          <w:lang w:val="es-ES_tradnl"/>
        </w:rPr>
        <w:t xml:space="preserve"> y </w:t>
      </w:r>
      <w:proofErr w:type="spellStart"/>
      <w:r w:rsidR="00DB1A7E">
        <w:rPr>
          <w:lang w:val="es-ES_tradnl"/>
        </w:rPr>
        <w:t>n</w:t>
      </w:r>
      <w:r w:rsidR="00302ADB">
        <w:rPr>
          <w:lang w:val="es-ES_tradnl"/>
        </w:rPr>
        <w:t>DCG</w:t>
      </w:r>
      <w:proofErr w:type="spellEnd"/>
      <w:r w:rsidR="00302ADB">
        <w:rPr>
          <w:lang w:val="es-ES_tradnl"/>
        </w:rPr>
        <w:t xml:space="preserve"> (</w:t>
      </w:r>
      <w:proofErr w:type="spellStart"/>
      <w:r w:rsidR="00DB1A7E">
        <w:rPr>
          <w:i/>
          <w:lang w:val="es-ES_tradnl"/>
        </w:rPr>
        <w:t>n</w:t>
      </w:r>
      <w:r w:rsidR="00302ADB">
        <w:rPr>
          <w:i/>
          <w:lang w:val="es-ES_tradnl"/>
        </w:rPr>
        <w:t>ormalised</w:t>
      </w:r>
      <w:proofErr w:type="spellEnd"/>
      <w:r w:rsidR="00302ADB">
        <w:rPr>
          <w:i/>
          <w:lang w:val="es-ES_tradnl"/>
        </w:rPr>
        <w:t xml:space="preserve"> </w:t>
      </w:r>
      <w:proofErr w:type="spellStart"/>
      <w:r w:rsidR="00302ADB">
        <w:rPr>
          <w:i/>
          <w:lang w:val="es-ES_tradnl"/>
        </w:rPr>
        <w:t>Discounted</w:t>
      </w:r>
      <w:proofErr w:type="spellEnd"/>
      <w:r w:rsidR="00302ADB">
        <w:rPr>
          <w:i/>
          <w:lang w:val="es-ES_tradnl"/>
        </w:rPr>
        <w:t xml:space="preserve"> </w:t>
      </w:r>
      <w:proofErr w:type="spellStart"/>
      <w:r w:rsidR="00302ADB">
        <w:rPr>
          <w:i/>
          <w:lang w:val="es-ES_tradnl"/>
        </w:rPr>
        <w:t>Cumulative</w:t>
      </w:r>
      <w:proofErr w:type="spellEnd"/>
      <w:r w:rsidR="00302ADB">
        <w:rPr>
          <w:i/>
          <w:lang w:val="es-ES_tradnl"/>
        </w:rPr>
        <w:t xml:space="preserve"> </w:t>
      </w:r>
      <w:proofErr w:type="spellStart"/>
      <w:r w:rsidR="00302ADB">
        <w:rPr>
          <w:i/>
          <w:lang w:val="es-ES_tradnl"/>
        </w:rPr>
        <w:t>Gain</w:t>
      </w:r>
      <w:proofErr w:type="spellEnd"/>
      <w:r w:rsidR="00302ADB">
        <w:rPr>
          <w:lang w:val="es-ES_tradnl"/>
        </w:rPr>
        <w:t>).</w:t>
      </w:r>
      <w:r w:rsidR="007261FF">
        <w:rPr>
          <w:rFonts w:ascii="Symbol" w:hAnsi="Symbol"/>
          <w:lang w:val="es-ES_tradnl"/>
        </w:rPr>
        <w:t></w:t>
      </w:r>
    </w:p>
    <w:p w14:paraId="3ADEC606" w14:textId="77777777" w:rsidR="002D7B4C" w:rsidRDefault="002D7B4C" w:rsidP="00802651">
      <w:pPr>
        <w:rPr>
          <w:rFonts w:ascii="Symbol" w:hAnsi="Symbol"/>
          <w:lang w:val="es-ES_tradnl"/>
        </w:rPr>
      </w:pPr>
    </w:p>
    <w:p w14:paraId="0F5FABED" w14:textId="77777777" w:rsidR="002D7B4C" w:rsidRDefault="002D7B4C" w:rsidP="002D7B4C">
      <w:pPr>
        <w:jc w:val="center"/>
        <w:rPr>
          <w:rFonts w:ascii="Symbol" w:hAnsi="Symbol"/>
          <w:lang w:val="es-ES_tradnl"/>
        </w:rPr>
      </w:pPr>
      <w:r>
        <w:rPr>
          <w:rFonts w:ascii="Symbol" w:hAnsi="Symbol"/>
          <w:noProof/>
          <w:lang w:val="es-ES_tradnl" w:eastAsia="es-ES_tradnl"/>
        </w:rPr>
        <w:drawing>
          <wp:inline distT="0" distB="0" distL="0" distR="0" wp14:anchorId="58973849" wp14:editId="3C571D7D">
            <wp:extent cx="3096714" cy="610392"/>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ptura de pantalla 2017-01-04 a las 20.49.08.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234759" cy="637602"/>
                    </a:xfrm>
                    <a:prstGeom prst="rect">
                      <a:avLst/>
                    </a:prstGeom>
                  </pic:spPr>
                </pic:pic>
              </a:graphicData>
            </a:graphic>
          </wp:inline>
        </w:drawing>
      </w:r>
    </w:p>
    <w:p w14:paraId="64534B1C" w14:textId="77777777" w:rsidR="002D7B4C" w:rsidRDefault="002D7B4C" w:rsidP="002D7B4C">
      <w:pPr>
        <w:jc w:val="center"/>
        <w:rPr>
          <w:rFonts w:ascii="Symbol" w:hAnsi="Symbol"/>
          <w:lang w:val="es-ES_tradnl"/>
        </w:rPr>
      </w:pPr>
    </w:p>
    <w:p w14:paraId="6A754ADC" w14:textId="77777777" w:rsidR="002D7B4C" w:rsidRDefault="002D7B4C" w:rsidP="002D7B4C">
      <w:pPr>
        <w:jc w:val="center"/>
        <w:rPr>
          <w:rFonts w:ascii="Symbol" w:hAnsi="Symbol"/>
          <w:lang w:val="es-ES_tradnl"/>
        </w:rPr>
      </w:pPr>
      <w:r>
        <w:rPr>
          <w:rFonts w:ascii="Symbol" w:hAnsi="Symbol"/>
          <w:noProof/>
          <w:lang w:val="es-ES_tradnl" w:eastAsia="es-ES_tradnl"/>
        </w:rPr>
        <w:drawing>
          <wp:inline distT="0" distB="0" distL="0" distR="0" wp14:anchorId="75131D7F" wp14:editId="795F9036">
            <wp:extent cx="3023235" cy="654802"/>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aptura de pantalla 2017-01-04 a las 20.49.13.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081526" cy="667427"/>
                    </a:xfrm>
                    <a:prstGeom prst="rect">
                      <a:avLst/>
                    </a:prstGeom>
                  </pic:spPr>
                </pic:pic>
              </a:graphicData>
            </a:graphic>
          </wp:inline>
        </w:drawing>
      </w:r>
    </w:p>
    <w:p w14:paraId="30C5C406" w14:textId="77777777" w:rsidR="002D7B4C" w:rsidRDefault="002D7B4C" w:rsidP="002D7B4C">
      <w:pPr>
        <w:jc w:val="center"/>
        <w:rPr>
          <w:rFonts w:ascii="Symbol" w:hAnsi="Symbol"/>
          <w:lang w:val="es-ES_tradnl"/>
        </w:rPr>
      </w:pPr>
    </w:p>
    <w:p w14:paraId="2DFDD573" w14:textId="77777777" w:rsidR="002D7B4C" w:rsidRDefault="002D7B4C" w:rsidP="00802651">
      <w:pPr>
        <w:rPr>
          <w:rFonts w:ascii="Symbol" w:hAnsi="Symbol"/>
          <w:lang w:val="es-ES_tradnl"/>
        </w:rPr>
      </w:pPr>
    </w:p>
    <w:p w14:paraId="7DF26A40" w14:textId="77777777" w:rsidR="00AE2743" w:rsidRDefault="002D7B4C" w:rsidP="00AE2743">
      <w:pPr>
        <w:ind w:firstLine="426"/>
        <w:rPr>
          <w:lang w:val="es-ES_tradnl"/>
        </w:rPr>
      </w:pPr>
      <w:r>
        <w:rPr>
          <w:lang w:val="es-ES_tradnl"/>
        </w:rPr>
        <w:lastRenderedPageBreak/>
        <w:t xml:space="preserve">La métrica de </w:t>
      </w:r>
      <w:r w:rsidRPr="00AE2743">
        <w:rPr>
          <w:i/>
          <w:lang w:val="es-ES_tradnl"/>
        </w:rPr>
        <w:t>precisión</w:t>
      </w:r>
      <w:r>
        <w:rPr>
          <w:lang w:val="es-ES_tradnl"/>
        </w:rPr>
        <w:t xml:space="preserve"> </w:t>
      </w:r>
      <w:r w:rsidR="003A1518">
        <w:rPr>
          <w:lang w:val="es-ES_tradnl"/>
        </w:rPr>
        <w:t xml:space="preserve">se </w:t>
      </w:r>
      <w:r>
        <w:rPr>
          <w:lang w:val="es-ES_tradnl"/>
        </w:rPr>
        <w:t xml:space="preserve">obtiene </w:t>
      </w:r>
      <w:r w:rsidR="003A1518">
        <w:rPr>
          <w:lang w:val="es-ES_tradnl"/>
        </w:rPr>
        <w:t>a partir d</w:t>
      </w:r>
      <w:r>
        <w:rPr>
          <w:lang w:val="es-ES_tradnl"/>
        </w:rPr>
        <w:t>el conjunto intersección entre</w:t>
      </w:r>
      <w:r w:rsidR="00AF5698">
        <w:rPr>
          <w:lang w:val="es-ES_tradnl"/>
        </w:rPr>
        <w:t xml:space="preserve"> los ítems</w:t>
      </w:r>
      <w:r w:rsidR="001042D4">
        <w:rPr>
          <w:lang w:val="es-ES_tradnl"/>
        </w:rPr>
        <w:t xml:space="preserve"> recomendados </w:t>
      </w:r>
      <w:r w:rsidR="00AF5698">
        <w:rPr>
          <w:lang w:val="es-ES_tradnl"/>
        </w:rPr>
        <w:t>(</w:t>
      </w:r>
      <w:r w:rsidR="00AF5698" w:rsidRPr="00AF5698">
        <w:rPr>
          <w:i/>
          <w:lang w:val="es-ES_tradnl"/>
        </w:rPr>
        <w:t>L</w:t>
      </w:r>
      <w:r w:rsidR="00AF5698" w:rsidRPr="00AE2743">
        <w:rPr>
          <w:lang w:val="es-ES_tradnl"/>
        </w:rPr>
        <w:t>(</w:t>
      </w:r>
      <w:r w:rsidR="00AF5698" w:rsidRPr="00AF5698">
        <w:rPr>
          <w:i/>
          <w:lang w:val="es-ES_tradnl"/>
        </w:rPr>
        <w:t>u</w:t>
      </w:r>
      <w:r w:rsidR="00AF5698" w:rsidRPr="00AE2743">
        <w:rPr>
          <w:lang w:val="es-ES_tradnl"/>
        </w:rPr>
        <w:t>)</w:t>
      </w:r>
      <w:r w:rsidR="00AF5698">
        <w:rPr>
          <w:lang w:val="es-ES_tradnl"/>
        </w:rPr>
        <w:t>)</w:t>
      </w:r>
      <w:r>
        <w:rPr>
          <w:lang w:val="es-ES_tradnl"/>
        </w:rPr>
        <w:t xml:space="preserve"> </w:t>
      </w:r>
      <w:r w:rsidR="00AE2743">
        <w:rPr>
          <w:lang w:val="es-ES_tradnl"/>
        </w:rPr>
        <w:t>y los relevantes (</w:t>
      </w:r>
      <w:r w:rsidR="00AE2743">
        <w:rPr>
          <w:i/>
          <w:lang w:val="es-ES_tradnl"/>
        </w:rPr>
        <w:t>T</w:t>
      </w:r>
      <w:r w:rsidR="00AE2743" w:rsidRPr="00AE2743">
        <w:rPr>
          <w:lang w:val="es-ES_tradnl"/>
        </w:rPr>
        <w:t>(</w:t>
      </w:r>
      <w:r w:rsidR="00AE2743">
        <w:rPr>
          <w:i/>
          <w:lang w:val="es-ES_tradnl"/>
        </w:rPr>
        <w:t>u</w:t>
      </w:r>
      <w:r w:rsidR="00AE2743" w:rsidRPr="00AE2743">
        <w:rPr>
          <w:lang w:val="es-ES_tradnl"/>
        </w:rPr>
        <w:t>)</w:t>
      </w:r>
      <w:r w:rsidR="00AE2743">
        <w:rPr>
          <w:lang w:val="es-ES_tradnl"/>
        </w:rPr>
        <w:t xml:space="preserve">) y dividiéndolo entre el conjunto total de recomendados. </w:t>
      </w:r>
      <w:proofErr w:type="spellStart"/>
      <w:proofErr w:type="gramStart"/>
      <w:r w:rsidR="00AE2743">
        <w:rPr>
          <w:i/>
          <w:lang w:val="es-ES_tradnl"/>
        </w:rPr>
        <w:t>Recall</w:t>
      </w:r>
      <w:proofErr w:type="spellEnd"/>
      <w:proofErr w:type="gramEnd"/>
      <w:r w:rsidR="00AE2743">
        <w:rPr>
          <w:i/>
          <w:lang w:val="es-ES_tradnl"/>
        </w:rPr>
        <w:t xml:space="preserve"> </w:t>
      </w:r>
      <w:r w:rsidR="00AE2743">
        <w:rPr>
          <w:lang w:val="es-ES_tradnl"/>
        </w:rPr>
        <w:t>por el contrario, divide la misma intersección por el total de ítems relevantes, éstos son los qu</w:t>
      </w:r>
      <w:r w:rsidR="001E5585">
        <w:rPr>
          <w:lang w:val="es-ES_tradnl"/>
        </w:rPr>
        <w:t>e el usuario ha puntuado</w:t>
      </w:r>
      <w:r w:rsidR="00AE2743">
        <w:rPr>
          <w:lang w:val="es-ES_tradnl"/>
        </w:rPr>
        <w:t xml:space="preserve">, mientras que los recomendados hacen referencia a los que el </w:t>
      </w:r>
      <w:r w:rsidR="001E5585">
        <w:rPr>
          <w:lang w:val="es-ES_tradnl"/>
        </w:rPr>
        <w:t>sistema ha proporcionado para un usuario</w:t>
      </w:r>
      <w:r w:rsidR="00AE2743">
        <w:rPr>
          <w:lang w:val="es-ES_tradnl"/>
        </w:rPr>
        <w:t xml:space="preserve"> concreto.</w:t>
      </w:r>
    </w:p>
    <w:p w14:paraId="57E31268" w14:textId="77777777" w:rsidR="004F3990" w:rsidRDefault="004F3990" w:rsidP="00AE2743">
      <w:pPr>
        <w:ind w:firstLine="426"/>
        <w:rPr>
          <w:lang w:val="es-ES_tradnl"/>
        </w:rPr>
      </w:pPr>
    </w:p>
    <w:p w14:paraId="3D46150B" w14:textId="77777777" w:rsidR="004F3990" w:rsidRDefault="004F3990" w:rsidP="004F3990">
      <w:pPr>
        <w:keepNext/>
        <w:ind w:firstLine="426"/>
        <w:jc w:val="center"/>
      </w:pPr>
      <w:r>
        <w:rPr>
          <w:noProof/>
          <w:lang w:val="es-ES_tradnl" w:eastAsia="es-ES_tradnl"/>
        </w:rPr>
        <w:drawing>
          <wp:inline distT="0" distB="0" distL="0" distR="0" wp14:anchorId="622C6A37" wp14:editId="5CF3B0E5">
            <wp:extent cx="3349806" cy="1971305"/>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aptura de pantalla 2017-01-04 a las 20.43.29.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400079" cy="2000890"/>
                    </a:xfrm>
                    <a:prstGeom prst="rect">
                      <a:avLst/>
                    </a:prstGeom>
                  </pic:spPr>
                </pic:pic>
              </a:graphicData>
            </a:graphic>
          </wp:inline>
        </w:drawing>
      </w:r>
    </w:p>
    <w:p w14:paraId="44A22B1A" w14:textId="52043A43" w:rsidR="004F3990" w:rsidRPr="00445F05" w:rsidRDefault="004F3990" w:rsidP="004F3990">
      <w:pPr>
        <w:pStyle w:val="Descripcin"/>
      </w:pPr>
      <w:bookmarkStart w:id="199" w:name="_Toc471825595"/>
      <w:r w:rsidRPr="00445F05">
        <w:t xml:space="preserve">Figura </w:t>
      </w:r>
      <w:fldSimple w:instr=" SEQ Figura \* ARABIC ">
        <w:r w:rsidR="00A8069E">
          <w:rPr>
            <w:noProof/>
          </w:rPr>
          <w:t>3</w:t>
        </w:r>
      </w:fldSimple>
      <w:r w:rsidRPr="00445F05">
        <w:t>. Conjunto intersección entre ítems recomendados y relevantes</w:t>
      </w:r>
      <w:bookmarkEnd w:id="199"/>
    </w:p>
    <w:p w14:paraId="1C5C51B3" w14:textId="77777777" w:rsidR="001E5585" w:rsidRPr="001E5585" w:rsidRDefault="001E5585" w:rsidP="001E5585"/>
    <w:p w14:paraId="1CB6FDEC" w14:textId="77777777" w:rsidR="00777515" w:rsidRDefault="00777515" w:rsidP="00777515">
      <w:r>
        <w:t xml:space="preserve">Al aumentar el </w:t>
      </w:r>
      <w:proofErr w:type="spellStart"/>
      <w:r>
        <w:t>recall</w:t>
      </w:r>
      <w:proofErr w:type="spellEnd"/>
      <w:r>
        <w:t xml:space="preserve"> (la proporción de elementos relevantes) </w:t>
      </w:r>
      <w:r w:rsidR="001E5585">
        <w:t>disminuye</w:t>
      </w:r>
      <w:r>
        <w:t xml:space="preserve"> la precisión, </w:t>
      </w:r>
      <w:r w:rsidR="0020329B">
        <w:t>ya que,</w:t>
      </w:r>
      <w:r w:rsidR="001E5585">
        <w:t xml:space="preserve"> si hay un número alto de relevantes, es menos probable llegar a recomendarlos todos, de esta manera,</w:t>
      </w:r>
      <w:r>
        <w:t xml:space="preserve"> hay un compromiso entre ambas métricas.</w:t>
      </w:r>
    </w:p>
    <w:p w14:paraId="3337FB8F" w14:textId="77777777" w:rsidR="00777515" w:rsidRDefault="00777515" w:rsidP="00777515"/>
    <w:p w14:paraId="05BA78F7" w14:textId="77777777" w:rsidR="00FB388C" w:rsidRDefault="00777515" w:rsidP="00FB388C">
      <w:pPr>
        <w:keepNext/>
        <w:jc w:val="center"/>
      </w:pPr>
      <w:r>
        <w:rPr>
          <w:noProof/>
          <w:lang w:val="es-ES_tradnl" w:eastAsia="es-ES_tradnl"/>
        </w:rPr>
        <w:drawing>
          <wp:inline distT="0" distB="0" distL="0" distR="0" wp14:anchorId="0BD63722" wp14:editId="340DC315">
            <wp:extent cx="3545067" cy="1797594"/>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aptura de pantalla 2017-01-04 a las 23.16.30.png"/>
                    <pic:cNvPicPr/>
                  </pic:nvPicPr>
                  <pic:blipFill rotWithShape="1">
                    <a:blip r:embed="rId35" cstate="print">
                      <a:extLst>
                        <a:ext uri="{28A0092B-C50C-407E-A947-70E740481C1C}">
                          <a14:useLocalDpi xmlns:a14="http://schemas.microsoft.com/office/drawing/2010/main" val="0"/>
                        </a:ext>
                      </a:extLst>
                    </a:blip>
                    <a:srcRect t="10923"/>
                    <a:stretch/>
                  </pic:blipFill>
                  <pic:spPr bwMode="auto">
                    <a:xfrm>
                      <a:off x="0" y="0"/>
                      <a:ext cx="3581273" cy="1815953"/>
                    </a:xfrm>
                    <a:prstGeom prst="rect">
                      <a:avLst/>
                    </a:prstGeom>
                    <a:ln>
                      <a:noFill/>
                    </a:ln>
                    <a:extLst>
                      <a:ext uri="{53640926-AAD7-44D8-BBD7-CCE9431645EC}">
                        <a14:shadowObscured xmlns:a14="http://schemas.microsoft.com/office/drawing/2010/main"/>
                      </a:ext>
                    </a:extLst>
                  </pic:spPr>
                </pic:pic>
              </a:graphicData>
            </a:graphic>
          </wp:inline>
        </w:drawing>
      </w:r>
    </w:p>
    <w:p w14:paraId="5DBF514D" w14:textId="4E3CB884" w:rsidR="004F3990" w:rsidRPr="00445F05" w:rsidRDefault="00FB388C" w:rsidP="008804D1">
      <w:pPr>
        <w:pStyle w:val="Descripcin"/>
      </w:pPr>
      <w:bookmarkStart w:id="200" w:name="_Toc471825596"/>
      <w:r w:rsidRPr="00445F05">
        <w:t xml:space="preserve">Figura </w:t>
      </w:r>
      <w:fldSimple w:instr=" SEQ Figura \* ARABIC ">
        <w:r w:rsidR="00A8069E">
          <w:rPr>
            <w:noProof/>
          </w:rPr>
          <w:t>4</w:t>
        </w:r>
      </w:fldSimple>
      <w:r w:rsidRPr="00445F05">
        <w:t xml:space="preserve">. Precisión frente a </w:t>
      </w:r>
      <w:proofErr w:type="spellStart"/>
      <w:r w:rsidRPr="00445F05">
        <w:t>recall</w:t>
      </w:r>
      <w:bookmarkEnd w:id="200"/>
      <w:proofErr w:type="spellEnd"/>
    </w:p>
    <w:p w14:paraId="0F9EF24F" w14:textId="77777777" w:rsidR="008804D1" w:rsidRPr="008804D1" w:rsidRDefault="008804D1" w:rsidP="008804D1"/>
    <w:p w14:paraId="5FC2736D" w14:textId="77777777" w:rsidR="00686D46" w:rsidRDefault="004F3990" w:rsidP="006D55D7">
      <w:pPr>
        <w:tabs>
          <w:tab w:val="left" w:pos="4821"/>
        </w:tabs>
        <w:ind w:firstLine="426"/>
        <w:rPr>
          <w:lang w:val="es-ES_tradnl"/>
        </w:rPr>
      </w:pPr>
      <w:r>
        <w:rPr>
          <w:lang w:val="es-ES_tradnl"/>
        </w:rPr>
        <w:t xml:space="preserve">La última métrica </w:t>
      </w:r>
      <w:r w:rsidR="00236716">
        <w:rPr>
          <w:lang w:val="es-ES_tradnl"/>
        </w:rPr>
        <w:t>por</w:t>
      </w:r>
      <w:r w:rsidR="00DB1A7E">
        <w:rPr>
          <w:lang w:val="es-ES_tradnl"/>
        </w:rPr>
        <w:t xml:space="preserve"> tratar (</w:t>
      </w:r>
      <w:proofErr w:type="spellStart"/>
      <w:r w:rsidR="00DB1A7E">
        <w:rPr>
          <w:lang w:val="es-ES_tradnl"/>
        </w:rPr>
        <w:t>n</w:t>
      </w:r>
      <w:r w:rsidR="006C482D">
        <w:rPr>
          <w:lang w:val="es-ES_tradnl"/>
        </w:rPr>
        <w:t>DCG</w:t>
      </w:r>
      <w:proofErr w:type="spellEnd"/>
      <w:r w:rsidR="006C482D">
        <w:rPr>
          <w:lang w:val="es-ES_tradnl"/>
        </w:rPr>
        <w:t>)</w:t>
      </w:r>
      <w:r w:rsidR="000B01C3">
        <w:rPr>
          <w:lang w:val="es-ES_tradnl"/>
        </w:rPr>
        <w:t xml:space="preserve"> se basa en la relevancia de los ítem</w:t>
      </w:r>
      <w:r w:rsidR="00BA0B5B">
        <w:rPr>
          <w:lang w:val="es-ES_tradnl"/>
        </w:rPr>
        <w:t>s teniendo en cuenta su posición en el ranking</w:t>
      </w:r>
      <w:r w:rsidR="00236716">
        <w:rPr>
          <w:lang w:val="es-ES_tradnl"/>
        </w:rPr>
        <w:t xml:space="preserve"> de recomendación</w:t>
      </w:r>
      <w:r w:rsidR="00BA0B5B">
        <w:rPr>
          <w:lang w:val="es-ES_tradnl"/>
        </w:rPr>
        <w:t xml:space="preserve">, de modo que el valor de esta métrica será </w:t>
      </w:r>
      <w:r w:rsidR="00686D46">
        <w:rPr>
          <w:lang w:val="es-ES_tradnl"/>
        </w:rPr>
        <w:t>alto</w:t>
      </w:r>
      <w:r w:rsidR="00BA0B5B">
        <w:rPr>
          <w:lang w:val="es-ES_tradnl"/>
        </w:rPr>
        <w:t xml:space="preserve"> si los ítems más relevantes son los primeros posicionados.</w:t>
      </w:r>
    </w:p>
    <w:p w14:paraId="41D2F550" w14:textId="77777777" w:rsidR="00461782" w:rsidRPr="006D55D7" w:rsidRDefault="00461782" w:rsidP="00503B5A">
      <w:pPr>
        <w:tabs>
          <w:tab w:val="left" w:pos="4821"/>
        </w:tabs>
        <w:ind w:firstLine="426"/>
        <w:jc w:val="center"/>
        <w:rPr>
          <w:lang w:val="es-ES_tradnl"/>
        </w:rPr>
      </w:pPr>
    </w:p>
    <w:p w14:paraId="5519DA4C" w14:textId="77777777" w:rsidR="004B511E" w:rsidRDefault="00465A04" w:rsidP="008804D1">
      <w:pPr>
        <w:jc w:val="center"/>
      </w:pPr>
      <w:r>
        <w:rPr>
          <w:noProof/>
          <w:lang w:val="es-ES_tradnl" w:eastAsia="es-ES_tradnl"/>
        </w:rPr>
        <w:drawing>
          <wp:inline distT="0" distB="0" distL="0" distR="0" wp14:anchorId="0F01CB28" wp14:editId="52DB7ECB">
            <wp:extent cx="1382214" cy="525241"/>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ptura de pantalla 2017-01-05 a las 1.50.07.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490745" cy="566483"/>
                    </a:xfrm>
                    <a:prstGeom prst="rect">
                      <a:avLst/>
                    </a:prstGeom>
                  </pic:spPr>
                </pic:pic>
              </a:graphicData>
            </a:graphic>
          </wp:inline>
        </w:drawing>
      </w:r>
    </w:p>
    <w:p w14:paraId="5BD88673" w14:textId="77777777" w:rsidR="00236716" w:rsidRDefault="00236716" w:rsidP="008804D1">
      <w:pPr>
        <w:jc w:val="center"/>
      </w:pPr>
    </w:p>
    <w:p w14:paraId="1CAAD8C0" w14:textId="77777777" w:rsidR="00236716" w:rsidRDefault="00236716" w:rsidP="008804D1">
      <w:pPr>
        <w:jc w:val="center"/>
      </w:pPr>
    </w:p>
    <w:p w14:paraId="6149F199" w14:textId="77777777" w:rsidR="00236716" w:rsidRDefault="00236716" w:rsidP="008804D1">
      <w:pPr>
        <w:jc w:val="center"/>
      </w:pPr>
      <w:r>
        <w:rPr>
          <w:noProof/>
          <w:lang w:val="es-ES_tradnl" w:eastAsia="es-ES_tradnl"/>
        </w:rPr>
        <w:lastRenderedPageBreak/>
        <w:drawing>
          <wp:inline distT="0" distB="0" distL="0" distR="0" wp14:anchorId="499C139A" wp14:editId="03A8DD55">
            <wp:extent cx="1888399" cy="625598"/>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aptura de pantalla 2017-01-05 a las 1.50.14.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940782" cy="642952"/>
                    </a:xfrm>
                    <a:prstGeom prst="rect">
                      <a:avLst/>
                    </a:prstGeom>
                  </pic:spPr>
                </pic:pic>
              </a:graphicData>
            </a:graphic>
          </wp:inline>
        </w:drawing>
      </w:r>
    </w:p>
    <w:p w14:paraId="6CC66F18" w14:textId="77777777" w:rsidR="00236716" w:rsidRDefault="00236716" w:rsidP="008804D1">
      <w:pPr>
        <w:jc w:val="center"/>
      </w:pPr>
    </w:p>
    <w:p w14:paraId="13A0D6DF" w14:textId="5D0C3D4F" w:rsidR="00465A04" w:rsidRPr="00B40C64" w:rsidRDefault="00FD3894" w:rsidP="00B40C64">
      <w:pPr>
        <w:pStyle w:val="NormalWeb"/>
        <w:shd w:val="clear" w:color="auto" w:fill="FFFFFF"/>
        <w:rPr>
          <w:lang w:val="es-ES_tradnl" w:eastAsia="es-ES_tradnl"/>
        </w:rPr>
      </w:pPr>
      <w:r>
        <w:t xml:space="preserve">Primero se calcula el </w:t>
      </w:r>
      <w:r w:rsidRPr="00FD3894">
        <w:rPr>
          <w:i/>
        </w:rPr>
        <w:t>DCG</w:t>
      </w:r>
      <w:r>
        <w:t xml:space="preserve"> (</w:t>
      </w:r>
      <w:proofErr w:type="spellStart"/>
      <w:r>
        <w:rPr>
          <w:i/>
        </w:rPr>
        <w:t>Discounted</w:t>
      </w:r>
      <w:proofErr w:type="spellEnd"/>
      <w:r>
        <w:rPr>
          <w:i/>
        </w:rPr>
        <w:t xml:space="preserve"> </w:t>
      </w:r>
      <w:proofErr w:type="spellStart"/>
      <w:r>
        <w:rPr>
          <w:i/>
        </w:rPr>
        <w:t>C</w:t>
      </w:r>
      <w:r w:rsidRPr="00FD3894">
        <w:rPr>
          <w:i/>
        </w:rPr>
        <w:t>ummulative</w:t>
      </w:r>
      <w:proofErr w:type="spellEnd"/>
      <w:r w:rsidRPr="00FD3894">
        <w:rPr>
          <w:i/>
        </w:rPr>
        <w:t xml:space="preserve"> </w:t>
      </w:r>
      <w:proofErr w:type="spellStart"/>
      <w:r w:rsidRPr="00FD3894">
        <w:rPr>
          <w:i/>
        </w:rPr>
        <w:t>Gain</w:t>
      </w:r>
      <w:proofErr w:type="spellEnd"/>
      <w:r w:rsidRPr="00FD3894">
        <w:t>)</w:t>
      </w:r>
      <w:r w:rsidR="00DB1A7E">
        <w:t xml:space="preserve">, que representa la suma de grados de relevancia penalizados por lo tarde que aparezcan en el ranking, como se menciona anteriormente. </w:t>
      </w:r>
      <w:proofErr w:type="spellStart"/>
      <w:r w:rsidR="00DB1A7E">
        <w:rPr>
          <w:i/>
        </w:rPr>
        <w:t>iDCG</w:t>
      </w:r>
      <w:proofErr w:type="spellEnd"/>
      <w:r w:rsidR="00DB1A7E">
        <w:rPr>
          <w:i/>
        </w:rPr>
        <w:t xml:space="preserve"> </w:t>
      </w:r>
      <w:r w:rsidR="00DB1A7E">
        <w:t>hace referencia a</w:t>
      </w:r>
      <w:r w:rsidR="00EA5AA5">
        <w:t xml:space="preserve">l valor ideal de </w:t>
      </w:r>
      <w:r w:rsidR="00EA5AA5">
        <w:rPr>
          <w:i/>
        </w:rPr>
        <w:t>DCG</w:t>
      </w:r>
      <w:r w:rsidR="00EA5AA5">
        <w:t xml:space="preserve">, es decir, </w:t>
      </w:r>
      <w:r w:rsidR="003A1518">
        <w:t xml:space="preserve">es el valor de DCG que obtiene un ranking tal </w:t>
      </w:r>
      <w:r w:rsidR="00EA5AA5">
        <w:t>qu</w:t>
      </w:r>
      <w:r w:rsidR="00B40C64">
        <w:t xml:space="preserve">e </w:t>
      </w:r>
      <w:r w:rsidR="003A1518">
        <w:t xml:space="preserve">todos los ítems devueltos </w:t>
      </w:r>
      <w:r w:rsidR="00EA5AA5">
        <w:t xml:space="preserve">estuvieran </w:t>
      </w:r>
      <w:r w:rsidR="003A1518">
        <w:t>ordenados de acuerdo a las preferencias del usuario</w:t>
      </w:r>
      <w:r w:rsidR="00764DE7">
        <w:t>.</w:t>
      </w:r>
    </w:p>
    <w:p w14:paraId="1C5FD2E6" w14:textId="77777777" w:rsidR="00465A04" w:rsidRDefault="00465A04" w:rsidP="00FA400C">
      <w:pPr>
        <w:jc w:val="center"/>
      </w:pPr>
    </w:p>
    <w:p w14:paraId="232A89A3" w14:textId="77777777" w:rsidR="00B24709" w:rsidRDefault="00B24709" w:rsidP="00FA400C">
      <w:pPr>
        <w:jc w:val="center"/>
      </w:pPr>
    </w:p>
    <w:p w14:paraId="31EF0204" w14:textId="77777777" w:rsidR="007C3D8F" w:rsidRPr="000E5BE8" w:rsidRDefault="007C3D8F" w:rsidP="00491726">
      <w:pPr>
        <w:ind w:right="-33"/>
        <w:rPr>
          <w:lang w:val="es-ES_tradnl"/>
        </w:rPr>
        <w:sectPr w:rsidR="007C3D8F" w:rsidRPr="000E5BE8" w:rsidSect="000E5BE8">
          <w:footerReference w:type="default" r:id="rId38"/>
          <w:pgSz w:w="11906" w:h="16838" w:code="9"/>
          <w:pgMar w:top="1418" w:right="1418" w:bottom="1418" w:left="1701" w:header="709" w:footer="709" w:gutter="0"/>
          <w:cols w:space="708"/>
          <w:docGrid w:linePitch="360"/>
        </w:sectPr>
      </w:pPr>
    </w:p>
    <w:p w14:paraId="392D1817" w14:textId="77777777" w:rsidR="007C3D8F" w:rsidRDefault="007C3D8F" w:rsidP="004C4D56">
      <w:pPr>
        <w:pStyle w:val="Ttulo1"/>
      </w:pPr>
      <w:bookmarkStart w:id="201" w:name="_Toc141673865"/>
      <w:bookmarkStart w:id="202" w:name="_Toc141695077"/>
      <w:bookmarkStart w:id="203" w:name="_Toc141698120"/>
      <w:bookmarkStart w:id="204" w:name="_Toc141698299"/>
      <w:bookmarkStart w:id="205" w:name="_Toc141698459"/>
      <w:bookmarkStart w:id="206" w:name="_Toc141698626"/>
      <w:bookmarkStart w:id="207" w:name="_Toc141698793"/>
      <w:bookmarkStart w:id="208" w:name="_Toc141698942"/>
      <w:bookmarkStart w:id="209" w:name="_Toc141699111"/>
      <w:bookmarkStart w:id="210" w:name="_Toc141699279"/>
      <w:bookmarkStart w:id="211" w:name="_Toc141773898"/>
      <w:bookmarkStart w:id="212" w:name="_Toc141774068"/>
      <w:bookmarkStart w:id="213" w:name="_Toc471826480"/>
      <w:bookmarkEnd w:id="201"/>
      <w:bookmarkEnd w:id="202"/>
      <w:bookmarkEnd w:id="203"/>
      <w:bookmarkEnd w:id="204"/>
      <w:bookmarkEnd w:id="205"/>
      <w:bookmarkEnd w:id="206"/>
      <w:bookmarkEnd w:id="207"/>
      <w:bookmarkEnd w:id="208"/>
      <w:bookmarkEnd w:id="209"/>
      <w:bookmarkEnd w:id="210"/>
      <w:bookmarkEnd w:id="211"/>
      <w:bookmarkEnd w:id="212"/>
      <w:r w:rsidRPr="003B4822">
        <w:lastRenderedPageBreak/>
        <w:t>Diseño</w:t>
      </w:r>
      <w:r w:rsidR="00B50763">
        <w:t xml:space="preserve"> y desarrollo</w:t>
      </w:r>
      <w:bookmarkEnd w:id="213"/>
    </w:p>
    <w:p w14:paraId="1201EC85" w14:textId="77777777" w:rsidR="00BD1EDF" w:rsidRDefault="00BD1EDF" w:rsidP="00BD1EDF"/>
    <w:p w14:paraId="6EDB6CB3" w14:textId="5A1F5E35" w:rsidR="00BD1EDF" w:rsidRDefault="0066490A" w:rsidP="00BD1EDF">
      <w:r>
        <w:t xml:space="preserve">En este capítulo se describen </w:t>
      </w:r>
      <w:r w:rsidR="00960B42">
        <w:t>los aspectos técnicos del proyecto en cuanto a desarrollo de software, incluyendo la integración de librerías externas</w:t>
      </w:r>
      <w:r w:rsidR="00C03237">
        <w:t xml:space="preserve"> y un </w:t>
      </w:r>
      <w:r w:rsidR="00960B42">
        <w:t>amplio rango de pruebas con su correspondiente análisis</w:t>
      </w:r>
      <w:ins w:id="214" w:author="Alejandro Bellogín" w:date="2017-01-16T15:16:00Z">
        <w:r w:rsidR="00C03237">
          <w:t>,</w:t>
        </w:r>
      </w:ins>
      <w:r w:rsidR="00960B42">
        <w:t xml:space="preserve"> para poder comparar el rendimiento de las diferentes versiones del algoritmo.</w:t>
      </w:r>
    </w:p>
    <w:p w14:paraId="72E60CAE" w14:textId="77777777" w:rsidR="001318EC" w:rsidRDefault="001318EC" w:rsidP="00BD1EDF"/>
    <w:p w14:paraId="7E816093" w14:textId="77777777" w:rsidR="00BA0C27" w:rsidRDefault="001318EC" w:rsidP="00E27641">
      <w:pPr>
        <w:ind w:firstLine="426"/>
      </w:pPr>
      <w:r>
        <w:t xml:space="preserve">De manera general, se puede subdividir el proyecto en módulos </w:t>
      </w:r>
      <w:r w:rsidR="00BA0C27">
        <w:t>diferenciándolos por funcionalidad:</w:t>
      </w:r>
    </w:p>
    <w:p w14:paraId="4462E0DC" w14:textId="77777777" w:rsidR="00334AD1" w:rsidRDefault="00334AD1" w:rsidP="008B15B6"/>
    <w:p w14:paraId="205942B2" w14:textId="77777777" w:rsidR="00F15D62" w:rsidRDefault="008B15B6" w:rsidP="00F15D62">
      <w:pPr>
        <w:keepNext/>
        <w:jc w:val="left"/>
      </w:pPr>
      <w:r>
        <w:rPr>
          <w:noProof/>
          <w:color w:val="FF0000"/>
          <w:lang w:val="es-ES_tradnl" w:eastAsia="es-ES_tradnl"/>
        </w:rPr>
        <w:drawing>
          <wp:inline distT="0" distB="0" distL="0" distR="0" wp14:anchorId="003FA5F4" wp14:editId="24CE2B3A">
            <wp:extent cx="5579745" cy="1886585"/>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ptura de pantalla 2017-01-06 a las 1.35.29.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579745" cy="1886585"/>
                    </a:xfrm>
                    <a:prstGeom prst="rect">
                      <a:avLst/>
                    </a:prstGeom>
                  </pic:spPr>
                </pic:pic>
              </a:graphicData>
            </a:graphic>
          </wp:inline>
        </w:drawing>
      </w:r>
    </w:p>
    <w:p w14:paraId="1B607A49" w14:textId="0FB93865" w:rsidR="008B15B6" w:rsidRPr="00F15D62" w:rsidRDefault="00F15D62" w:rsidP="00F15D62">
      <w:pPr>
        <w:pStyle w:val="Descripcin"/>
        <w:rPr>
          <w:color w:val="FF0000"/>
        </w:rPr>
      </w:pPr>
      <w:bookmarkStart w:id="215" w:name="_Toc471825597"/>
      <w:r>
        <w:t xml:space="preserve">Figura </w:t>
      </w:r>
      <w:fldSimple w:instr=" SEQ Figura \* ARABIC ">
        <w:r w:rsidR="00A8069E">
          <w:rPr>
            <w:noProof/>
          </w:rPr>
          <w:t>5</w:t>
        </w:r>
      </w:fldSimple>
      <w:r>
        <w:t>. Esquema de arquitectura.</w:t>
      </w:r>
      <w:bookmarkEnd w:id="215"/>
    </w:p>
    <w:p w14:paraId="5F401145" w14:textId="77777777" w:rsidR="00485C14" w:rsidRDefault="00485C14" w:rsidP="00E27641">
      <w:pPr>
        <w:ind w:firstLine="426"/>
      </w:pPr>
    </w:p>
    <w:p w14:paraId="37E35A3C" w14:textId="77777777" w:rsidR="00E27641" w:rsidRDefault="00E27641" w:rsidP="00E27641">
      <w:pPr>
        <w:ind w:firstLine="426"/>
      </w:pPr>
      <w:r>
        <w:t>Todo parte de un conjunto de datos (</w:t>
      </w:r>
      <w:proofErr w:type="spellStart"/>
      <w:r w:rsidRPr="00E27641">
        <w:rPr>
          <w:i/>
        </w:rPr>
        <w:t>dataset</w:t>
      </w:r>
      <w:proofErr w:type="spellEnd"/>
      <w:r>
        <w:t>), que contiene los ficheros de usuarios, ítems, ratings... con sus correspondientes particiones de entrenamiento y test (</w:t>
      </w:r>
      <w:proofErr w:type="spellStart"/>
      <w:r>
        <w:rPr>
          <w:i/>
        </w:rPr>
        <w:t>splits</w:t>
      </w:r>
      <w:proofErr w:type="spellEnd"/>
      <w:r>
        <w:t>). Este trabajo no se focaliza en la minería de datos, por lo que tomaremos dichos ficheros ajenos al sistema</w:t>
      </w:r>
      <w:r w:rsidR="00ED1C2A">
        <w:t>. T</w:t>
      </w:r>
      <w:r w:rsidR="00AD361A">
        <w:t xml:space="preserve">ampoco se realizan los </w:t>
      </w:r>
      <w:proofErr w:type="spellStart"/>
      <w:r w:rsidR="00AD361A">
        <w:t>splits</w:t>
      </w:r>
      <w:proofErr w:type="spellEnd"/>
      <w:r w:rsidR="00AD361A">
        <w:t xml:space="preserve"> del </w:t>
      </w:r>
      <w:proofErr w:type="spellStart"/>
      <w:r w:rsidR="00AD361A">
        <w:t>dataset</w:t>
      </w:r>
      <w:proofErr w:type="spellEnd"/>
      <w:r w:rsidR="00AD361A">
        <w:t xml:space="preserve"> ya que vienen incluidos</w:t>
      </w:r>
      <w:r>
        <w:t xml:space="preserve">. </w:t>
      </w:r>
    </w:p>
    <w:p w14:paraId="2809854B" w14:textId="77777777" w:rsidR="00ED1C2A" w:rsidRDefault="00ED1C2A" w:rsidP="00E27641">
      <w:pPr>
        <w:ind w:firstLine="426"/>
      </w:pPr>
    </w:p>
    <w:p w14:paraId="104B4B64" w14:textId="77777777" w:rsidR="00AD361A" w:rsidRDefault="00AD361A" w:rsidP="002873B2">
      <w:pPr>
        <w:ind w:firstLine="426"/>
      </w:pPr>
      <w:r>
        <w:t>Seguidamente, tenemos los dos grandes grupos de evaluación y recomendación</w:t>
      </w:r>
      <w:r w:rsidR="002873B2">
        <w:t xml:space="preserve">, </w:t>
      </w:r>
      <w:r w:rsidR="00334AD1">
        <w:t>los cuales albergan el grueso del trabajo.</w:t>
      </w:r>
      <w:r w:rsidR="00F02A54">
        <w:t xml:space="preserve"> Mientras que el recomendador se encarg</w:t>
      </w:r>
      <w:r w:rsidR="00ED1C2A">
        <w:t>a</w:t>
      </w:r>
      <w:r w:rsidR="00F02A54">
        <w:t xml:space="preserve"> de </w:t>
      </w:r>
      <w:r w:rsidR="00ED1C2A">
        <w:t>la generación de</w:t>
      </w:r>
      <w:r w:rsidR="00F02A54">
        <w:t xml:space="preserve"> ficheros con las recomendaciones</w:t>
      </w:r>
      <w:r w:rsidR="00ED1C2A">
        <w:t xml:space="preserve"> personalizadas de los usuarios</w:t>
      </w:r>
      <w:r w:rsidR="00F02A54">
        <w:t xml:space="preserve"> a partir de cualquier combinación deseada, el evaluador </w:t>
      </w:r>
      <w:r w:rsidR="00ED1C2A">
        <w:t>toma</w:t>
      </w:r>
      <w:r w:rsidR="006235FA">
        <w:t xml:space="preserve"> esos ficheros para calcular la</w:t>
      </w:r>
      <w:r w:rsidR="00F02A54">
        <w:t xml:space="preserve"> eficacia del algoritmo con la configuración de entrada.</w:t>
      </w:r>
      <w:r w:rsidR="001D77F0">
        <w:t xml:space="preserve"> Este trabajo contiene todas las combinaciones posibles </w:t>
      </w:r>
      <w:r w:rsidR="00212FB1">
        <w:t>que permite el algoritmo para</w:t>
      </w:r>
      <w:r w:rsidR="009C3FB4">
        <w:t xml:space="preserve"> las</w:t>
      </w:r>
      <w:r w:rsidR="001D77F0">
        <w:t xml:space="preserve"> parametrizaciones que han sido implementadas.</w:t>
      </w:r>
      <w:r w:rsidR="00F02A54">
        <w:t xml:space="preserve"> </w:t>
      </w:r>
    </w:p>
    <w:p w14:paraId="3397F732" w14:textId="77777777" w:rsidR="001D77F0" w:rsidRDefault="001D77F0" w:rsidP="002873B2">
      <w:pPr>
        <w:ind w:firstLine="426"/>
      </w:pPr>
    </w:p>
    <w:p w14:paraId="67F31805" w14:textId="77777777" w:rsidR="001D77F0" w:rsidRPr="00E27641" w:rsidRDefault="001D77F0" w:rsidP="002873B2">
      <w:pPr>
        <w:ind w:firstLine="426"/>
      </w:pPr>
      <w:r>
        <w:t>Una vez evaluadas las recomendaciones, ya disponemos de todos los datos necesarios</w:t>
      </w:r>
      <w:r w:rsidR="00256F9D">
        <w:t xml:space="preserve"> para ensamblar nuestro </w:t>
      </w:r>
      <w:proofErr w:type="spellStart"/>
      <w:r w:rsidR="00256F9D">
        <w:t>framework</w:t>
      </w:r>
      <w:proofErr w:type="spellEnd"/>
      <w:r w:rsidR="00256F9D">
        <w:t>, que serán extrapolados en formato de tablas para poder discernir la mejor solución con un simple vistazo.</w:t>
      </w:r>
    </w:p>
    <w:p w14:paraId="73ED765E" w14:textId="77777777" w:rsidR="00740864" w:rsidRPr="00BD1EDF" w:rsidRDefault="00740864" w:rsidP="00BD1EDF"/>
    <w:p w14:paraId="77E2EC55" w14:textId="77777777" w:rsidR="00D6688E" w:rsidRDefault="00D6688E" w:rsidP="004C4D56">
      <w:pPr>
        <w:pStyle w:val="Ttulo2"/>
      </w:pPr>
      <w:bookmarkStart w:id="216" w:name="_Toc471826481"/>
      <w:r>
        <w:t>Descripción del sistema</w:t>
      </w:r>
      <w:bookmarkEnd w:id="216"/>
    </w:p>
    <w:p w14:paraId="57916034" w14:textId="77777777" w:rsidR="00AD361A" w:rsidRDefault="00AD361A" w:rsidP="00AD361A"/>
    <w:p w14:paraId="7F24974F" w14:textId="77777777" w:rsidR="00AD361A" w:rsidRDefault="00AD361A" w:rsidP="00AD361A">
      <w:r>
        <w:t xml:space="preserve">Teniendo en cuenta la funcionalidad que iba a adquirir el </w:t>
      </w:r>
      <w:r w:rsidR="006C0C3F">
        <w:t>proyecto,</w:t>
      </w:r>
      <w:r>
        <w:t xml:space="preserve"> así como los algoritmos que se iban a implementar, se optó por el uso de Java como lenguaje de programación al tener ventajas como:</w:t>
      </w:r>
    </w:p>
    <w:p w14:paraId="39CDAB89" w14:textId="77777777" w:rsidR="00AD361A" w:rsidRDefault="00AD361A" w:rsidP="00AD361A"/>
    <w:p w14:paraId="223A67BC" w14:textId="77777777" w:rsidR="00AD361A" w:rsidRDefault="00AD361A" w:rsidP="007C20BF">
      <w:pPr>
        <w:pStyle w:val="Prrafodelista"/>
        <w:numPr>
          <w:ilvl w:val="0"/>
          <w:numId w:val="12"/>
        </w:numPr>
      </w:pPr>
      <w:r>
        <w:lastRenderedPageBreak/>
        <w:t>Lenguaje de alto nivel orientado a objetos.</w:t>
      </w:r>
    </w:p>
    <w:p w14:paraId="35AA5D48" w14:textId="77777777" w:rsidR="00AD361A" w:rsidRDefault="00AD361A" w:rsidP="00AD361A">
      <w:pPr>
        <w:pStyle w:val="Prrafodelista"/>
        <w:ind w:left="1287"/>
      </w:pPr>
    </w:p>
    <w:p w14:paraId="63C95FA8" w14:textId="77777777" w:rsidR="00AD361A" w:rsidRDefault="00AD361A" w:rsidP="007C20BF">
      <w:pPr>
        <w:pStyle w:val="Prrafodelista"/>
        <w:numPr>
          <w:ilvl w:val="0"/>
          <w:numId w:val="12"/>
        </w:numPr>
      </w:pPr>
      <w:r>
        <w:t>Gran soporte de librerías.</w:t>
      </w:r>
    </w:p>
    <w:p w14:paraId="3F679B54" w14:textId="77777777" w:rsidR="00AD361A" w:rsidRDefault="00AD361A" w:rsidP="00AD361A"/>
    <w:p w14:paraId="04BEC38E" w14:textId="77777777" w:rsidR="00AD361A" w:rsidRDefault="00AD361A" w:rsidP="007C20BF">
      <w:pPr>
        <w:pStyle w:val="Prrafodelista"/>
        <w:numPr>
          <w:ilvl w:val="0"/>
          <w:numId w:val="12"/>
        </w:numPr>
      </w:pPr>
      <w:r>
        <w:t>Multiplataforma</w:t>
      </w:r>
      <w:r w:rsidR="006C0C3F">
        <w:t>.</w:t>
      </w:r>
    </w:p>
    <w:p w14:paraId="2560D07D" w14:textId="77777777" w:rsidR="00AD361A" w:rsidRDefault="00AD361A" w:rsidP="00AD361A">
      <w:pPr>
        <w:pStyle w:val="Prrafodelista"/>
      </w:pPr>
    </w:p>
    <w:p w14:paraId="0E2B2434" w14:textId="77777777" w:rsidR="006C0C3F" w:rsidRDefault="00AD361A" w:rsidP="007C20BF">
      <w:pPr>
        <w:pStyle w:val="Prrafodelista"/>
        <w:numPr>
          <w:ilvl w:val="0"/>
          <w:numId w:val="12"/>
        </w:numPr>
      </w:pPr>
      <w:r>
        <w:t xml:space="preserve">Lenguaje conocido. Al ser </w:t>
      </w:r>
      <w:r w:rsidR="006C0C3F">
        <w:t>un lenguaje altamente usado en la carrera, no requería un elevado esfuerzo de aprendizaje más allá de las novedades introducidas en la versión 1.8 (programación funcional), versión en la que se basa la principal librería del proyecto.</w:t>
      </w:r>
    </w:p>
    <w:p w14:paraId="28189BBC" w14:textId="77777777" w:rsidR="00485C14" w:rsidRDefault="00485C14" w:rsidP="00485C14"/>
    <w:p w14:paraId="531B41A7" w14:textId="77777777" w:rsidR="00485C14" w:rsidRPr="00AD361A" w:rsidRDefault="00485C14" w:rsidP="00485C14">
      <w:pPr>
        <w:pStyle w:val="Prrafodelista"/>
        <w:ind w:left="1287"/>
      </w:pPr>
    </w:p>
    <w:p w14:paraId="57B29303" w14:textId="77777777" w:rsidR="002556F8" w:rsidRDefault="004B4E8A" w:rsidP="004C4D56">
      <w:pPr>
        <w:pStyle w:val="Ttulo2"/>
      </w:pPr>
      <w:bookmarkStart w:id="217" w:name="_Toc471826482"/>
      <w:r>
        <w:t>Requisitos del sistema</w:t>
      </w:r>
      <w:bookmarkEnd w:id="217"/>
    </w:p>
    <w:p w14:paraId="78BEB0C7" w14:textId="77777777" w:rsidR="004B4E8A" w:rsidRDefault="004B4E8A" w:rsidP="004B4E8A"/>
    <w:p w14:paraId="4690C890" w14:textId="77777777" w:rsidR="003A3EF2" w:rsidRPr="003A3EF2" w:rsidRDefault="00D6688E" w:rsidP="003A3EF2">
      <w:pPr>
        <w:pStyle w:val="Ttulo3"/>
      </w:pPr>
      <w:bookmarkStart w:id="218" w:name="_Toc471826483"/>
      <w:r w:rsidRPr="000F1E94">
        <w:t>Requisitos</w:t>
      </w:r>
      <w:r>
        <w:t xml:space="preserve"> func</w:t>
      </w:r>
      <w:r w:rsidR="004B4E8A">
        <w:t>ionales</w:t>
      </w:r>
      <w:bookmarkEnd w:id="218"/>
    </w:p>
    <w:p w14:paraId="3B6B2955" w14:textId="77777777" w:rsidR="003A3EF2" w:rsidRDefault="003A3EF2" w:rsidP="003A3EF2"/>
    <w:p w14:paraId="191D86BC" w14:textId="77777777" w:rsidR="003A3EF2" w:rsidRDefault="003A3EF2" w:rsidP="007C20BF">
      <w:pPr>
        <w:pStyle w:val="Prrafodelista"/>
        <w:numPr>
          <w:ilvl w:val="3"/>
          <w:numId w:val="4"/>
        </w:numPr>
        <w:ind w:left="567" w:hanging="284"/>
      </w:pPr>
      <w:r>
        <w:t>Permitir predicciones de rating basadas en usuario e ítem.</w:t>
      </w:r>
    </w:p>
    <w:p w14:paraId="1CC6A082" w14:textId="77777777" w:rsidR="003A3EF2" w:rsidRDefault="003A3EF2" w:rsidP="003A3EF2">
      <w:pPr>
        <w:ind w:left="3228"/>
      </w:pPr>
    </w:p>
    <w:p w14:paraId="0B085646" w14:textId="77777777" w:rsidR="003A3EF2" w:rsidRDefault="003A3EF2" w:rsidP="007C20BF">
      <w:pPr>
        <w:pStyle w:val="Prrafodelista"/>
        <w:numPr>
          <w:ilvl w:val="3"/>
          <w:numId w:val="4"/>
        </w:numPr>
        <w:ind w:left="567" w:hanging="284"/>
      </w:pPr>
      <w:r>
        <w:t>A la hora generar recomendaciones el sistema debe permitir la variación de distintos parámetros como:</w:t>
      </w:r>
    </w:p>
    <w:p w14:paraId="59E27400" w14:textId="77777777" w:rsidR="00D975CE" w:rsidRDefault="00D975CE" w:rsidP="00D975CE">
      <w:pPr>
        <w:pStyle w:val="Prrafodelista"/>
      </w:pPr>
    </w:p>
    <w:p w14:paraId="5F890328" w14:textId="77777777" w:rsidR="003A3EF2" w:rsidRDefault="003A3EF2" w:rsidP="003A3EF2">
      <w:pPr>
        <w:pStyle w:val="Prrafodelista"/>
        <w:ind w:left="567"/>
      </w:pPr>
    </w:p>
    <w:p w14:paraId="264B0999" w14:textId="7A2CEC07" w:rsidR="0036133A" w:rsidRDefault="003A3EF2" w:rsidP="007C20BF">
      <w:pPr>
        <w:pStyle w:val="Prrafodelista"/>
        <w:numPr>
          <w:ilvl w:val="0"/>
          <w:numId w:val="12"/>
        </w:numPr>
      </w:pPr>
      <w:r>
        <w:t>Elegir la similitud del vecindario (</w:t>
      </w:r>
      <w:r w:rsidR="00C03237">
        <w:t>Coseno</w:t>
      </w:r>
      <w:r>
        <w:t xml:space="preserve">, </w:t>
      </w:r>
      <w:proofErr w:type="spellStart"/>
      <w:r w:rsidR="00C03237">
        <w:t>Jaccard</w:t>
      </w:r>
      <w:proofErr w:type="spellEnd"/>
      <w:r w:rsidR="00C03237">
        <w:t xml:space="preserve"> </w:t>
      </w:r>
      <w:r>
        <w:t xml:space="preserve">o </w:t>
      </w:r>
      <w:r w:rsidR="00C03237">
        <w:t xml:space="preserve">Pearson </w:t>
      </w:r>
      <w:r w:rsidR="009166C0">
        <w:t>(con sus dos variantes)</w:t>
      </w:r>
      <w:r w:rsidR="00C03237">
        <w:t>)</w:t>
      </w:r>
      <w:r>
        <w:t>.</w:t>
      </w:r>
    </w:p>
    <w:p w14:paraId="27BBF3EC" w14:textId="77777777" w:rsidR="00F02EEF" w:rsidRDefault="00F02EEF" w:rsidP="00F02EEF">
      <w:pPr>
        <w:pStyle w:val="Prrafodelista"/>
        <w:ind w:left="1287"/>
      </w:pPr>
    </w:p>
    <w:p w14:paraId="70896731" w14:textId="43990999" w:rsidR="003A3EF2" w:rsidRDefault="003A3EF2" w:rsidP="007C20BF">
      <w:pPr>
        <w:pStyle w:val="Prrafodelista"/>
        <w:numPr>
          <w:ilvl w:val="0"/>
          <w:numId w:val="12"/>
        </w:numPr>
      </w:pPr>
      <w:r>
        <w:t>Elegir la similitud entre los usuarios o ítems en el momento de calcular el rating, pued</w:t>
      </w:r>
      <w:r w:rsidR="0036133A">
        <w:t xml:space="preserve">e ser </w:t>
      </w:r>
      <w:r w:rsidR="00C03237">
        <w:t xml:space="preserve">diferente a </w:t>
      </w:r>
      <w:r w:rsidR="0036133A">
        <w:t xml:space="preserve">la </w:t>
      </w:r>
      <w:r w:rsidR="00C03237">
        <w:t xml:space="preserve">usada para generar el </w:t>
      </w:r>
      <w:r w:rsidR="0036133A">
        <w:t>vecin</w:t>
      </w:r>
      <w:r>
        <w:t>dario.</w:t>
      </w:r>
    </w:p>
    <w:p w14:paraId="6248C76C" w14:textId="77777777" w:rsidR="0036133A" w:rsidRDefault="0036133A" w:rsidP="0036133A"/>
    <w:p w14:paraId="1D17678F" w14:textId="77777777" w:rsidR="003A3EF2" w:rsidRDefault="0036133A" w:rsidP="007C20BF">
      <w:pPr>
        <w:pStyle w:val="Prrafodelista"/>
        <w:numPr>
          <w:ilvl w:val="0"/>
          <w:numId w:val="12"/>
        </w:numPr>
      </w:pPr>
      <w:r>
        <w:t xml:space="preserve">Permitir la normalización de la </w:t>
      </w:r>
      <w:r w:rsidR="00EE4FB5">
        <w:t>similitud.</w:t>
      </w:r>
    </w:p>
    <w:p w14:paraId="25EC8CF4" w14:textId="77777777" w:rsidR="0036133A" w:rsidRDefault="0036133A" w:rsidP="0036133A">
      <w:pPr>
        <w:pStyle w:val="Prrafodelista"/>
      </w:pPr>
    </w:p>
    <w:p w14:paraId="7EE8225C" w14:textId="77777777" w:rsidR="0036133A" w:rsidRPr="004C2F30" w:rsidRDefault="0036133A" w:rsidP="007C20BF">
      <w:pPr>
        <w:pStyle w:val="Prrafodelista"/>
        <w:numPr>
          <w:ilvl w:val="0"/>
          <w:numId w:val="12"/>
        </w:numPr>
      </w:pPr>
      <w:r>
        <w:t>Permitir la normalización de los ratings (</w:t>
      </w:r>
      <w:r w:rsidRPr="00866013">
        <w:rPr>
          <w:i/>
        </w:rPr>
        <w:t>Standard</w:t>
      </w:r>
      <w:r w:rsidR="00866013">
        <w:rPr>
          <w:i/>
        </w:rPr>
        <w:t xml:space="preserve"> </w:t>
      </w:r>
      <w:r w:rsidR="00866013">
        <w:t>(</w:t>
      </w:r>
      <w:r w:rsidR="00A42FE8">
        <w:t>sin no</w:t>
      </w:r>
      <w:r w:rsidR="00866013">
        <w:t>rmalizar)</w:t>
      </w:r>
      <w:r>
        <w:t xml:space="preserve">, </w:t>
      </w:r>
      <w:r>
        <w:rPr>
          <w:i/>
        </w:rPr>
        <w:t>Mean-</w:t>
      </w:r>
      <w:proofErr w:type="spellStart"/>
      <w:r>
        <w:rPr>
          <w:i/>
        </w:rPr>
        <w:t>Centering</w:t>
      </w:r>
      <w:proofErr w:type="spellEnd"/>
      <w:r>
        <w:t xml:space="preserve"> o </w:t>
      </w:r>
      <w:r>
        <w:rPr>
          <w:i/>
        </w:rPr>
        <w:t>Z-Score</w:t>
      </w:r>
      <w:r w:rsidR="00DC44BA" w:rsidRPr="00DC44BA">
        <w:rPr>
          <w:rPrChange w:id="219" w:author="Alejandro Bellogín" w:date="2017-01-16T15:18:00Z">
            <w:rPr>
              <w:i/>
            </w:rPr>
          </w:rPrChange>
        </w:rPr>
        <w:t>, según</w:t>
      </w:r>
      <w:r w:rsidR="00DC44BA" w:rsidRPr="00DC44BA">
        <w:rPr>
          <w:rPrChange w:id="220" w:author="Alejandro Bellogín" w:date="2017-01-16T15:19:00Z">
            <w:rPr>
              <w:i/>
            </w:rPr>
          </w:rPrChange>
        </w:rPr>
        <w:t xml:space="preserve"> lo</w:t>
      </w:r>
      <w:r w:rsidR="00DC44BA">
        <w:t xml:space="preserve"> explicado en la Sección 2.2</w:t>
      </w:r>
      <w:r>
        <w:rPr>
          <w:i/>
        </w:rPr>
        <w:t>).</w:t>
      </w:r>
    </w:p>
    <w:p w14:paraId="2A7B2CB1" w14:textId="77777777" w:rsidR="004C2F30" w:rsidRDefault="004C2F30" w:rsidP="004C2F30">
      <w:pPr>
        <w:pStyle w:val="Prrafodelista"/>
      </w:pPr>
    </w:p>
    <w:p w14:paraId="526E5326" w14:textId="0A996FD3" w:rsidR="004C2F30" w:rsidRDefault="004C2F30" w:rsidP="007C20BF">
      <w:pPr>
        <w:pStyle w:val="Prrafodelista"/>
        <w:numPr>
          <w:ilvl w:val="0"/>
          <w:numId w:val="12"/>
        </w:numPr>
      </w:pPr>
      <w:r>
        <w:t xml:space="preserve">Escoger el cálculo de vecinos mediante similitud o </w:t>
      </w:r>
      <w:r w:rsidR="00DC44BA">
        <w:t>usando otras técnicas</w:t>
      </w:r>
      <w:r w:rsidR="006B789C">
        <w:t>.</w:t>
      </w:r>
    </w:p>
    <w:p w14:paraId="6D78B244" w14:textId="77777777" w:rsidR="00EE4FB5" w:rsidRDefault="00EE4FB5" w:rsidP="00EE4FB5">
      <w:pPr>
        <w:pStyle w:val="Prrafodelista"/>
      </w:pPr>
    </w:p>
    <w:p w14:paraId="4A5BD642" w14:textId="77777777" w:rsidR="002630E3" w:rsidRDefault="00EE4FB5" w:rsidP="007C20BF">
      <w:pPr>
        <w:pStyle w:val="Prrafodelista"/>
        <w:numPr>
          <w:ilvl w:val="0"/>
          <w:numId w:val="12"/>
        </w:numPr>
      </w:pPr>
      <w:r>
        <w:t xml:space="preserve">Permitir aplicar un </w:t>
      </w:r>
      <w:r w:rsidR="00AD361A">
        <w:t>umbral</w:t>
      </w:r>
      <w:r>
        <w:t xml:space="preserve"> a la similitud (</w:t>
      </w:r>
      <w:proofErr w:type="spellStart"/>
      <w:r>
        <w:t>threshold</w:t>
      </w:r>
      <w:proofErr w:type="spellEnd"/>
      <w:r>
        <w:t>)</w:t>
      </w:r>
      <w:r w:rsidR="00EC29E2">
        <w:t>.</w:t>
      </w:r>
    </w:p>
    <w:p w14:paraId="4037900C" w14:textId="77777777" w:rsidR="002630E3" w:rsidRDefault="002630E3" w:rsidP="002630E3"/>
    <w:p w14:paraId="2E9DEFAE" w14:textId="77777777" w:rsidR="002630E3" w:rsidRDefault="002630E3" w:rsidP="00D975CE"/>
    <w:p w14:paraId="7C00BF72" w14:textId="77777777" w:rsidR="002630E3" w:rsidRDefault="002630E3" w:rsidP="007C20BF">
      <w:pPr>
        <w:pStyle w:val="Prrafodelista"/>
        <w:numPr>
          <w:ilvl w:val="3"/>
          <w:numId w:val="4"/>
        </w:numPr>
        <w:ind w:left="567" w:hanging="284"/>
      </w:pPr>
      <w:r>
        <w:t>Si ocurre algún fallo interno, el sistema informará del error ocasionado.</w:t>
      </w:r>
    </w:p>
    <w:p w14:paraId="43BD856E" w14:textId="77777777" w:rsidR="002630E3" w:rsidRDefault="002630E3" w:rsidP="002630E3">
      <w:pPr>
        <w:pStyle w:val="Prrafodelista"/>
        <w:ind w:left="567"/>
      </w:pPr>
    </w:p>
    <w:p w14:paraId="58B4A11B" w14:textId="77777777" w:rsidR="002630E3" w:rsidRDefault="002630E3" w:rsidP="007C20BF">
      <w:pPr>
        <w:pStyle w:val="Prrafodelista"/>
        <w:numPr>
          <w:ilvl w:val="3"/>
          <w:numId w:val="4"/>
        </w:numPr>
        <w:ind w:left="567" w:hanging="284"/>
      </w:pPr>
      <w:r>
        <w:t>El sistema no dispondrá de interfaz gráfica.</w:t>
      </w:r>
    </w:p>
    <w:p w14:paraId="249561FA" w14:textId="77777777" w:rsidR="002630E3" w:rsidRDefault="002630E3" w:rsidP="002630E3">
      <w:pPr>
        <w:pStyle w:val="Prrafodelista"/>
        <w:ind w:left="567"/>
      </w:pPr>
    </w:p>
    <w:p w14:paraId="11DC6D25" w14:textId="77777777" w:rsidR="002630E3" w:rsidRDefault="002630E3" w:rsidP="007C20BF">
      <w:pPr>
        <w:pStyle w:val="Prrafodelista"/>
        <w:numPr>
          <w:ilvl w:val="3"/>
          <w:numId w:val="4"/>
        </w:numPr>
        <w:ind w:left="567" w:hanging="284"/>
      </w:pPr>
      <w:r>
        <w:t>El sistema generará ficheros de texto plan</w:t>
      </w:r>
      <w:r w:rsidR="004C3934">
        <w:t>o con los resultados de los exp</w:t>
      </w:r>
      <w:r>
        <w:t>erimentos.</w:t>
      </w:r>
    </w:p>
    <w:p w14:paraId="5053D631" w14:textId="77777777" w:rsidR="00D6688E" w:rsidRDefault="00D6688E" w:rsidP="004B4E8A"/>
    <w:p w14:paraId="3B4D0705" w14:textId="77777777" w:rsidR="004C3934" w:rsidRPr="004B4E8A" w:rsidRDefault="004C3934" w:rsidP="004B4E8A"/>
    <w:p w14:paraId="15130FE7" w14:textId="77777777" w:rsidR="0076574A" w:rsidRDefault="004B4E8A" w:rsidP="000F1E94">
      <w:pPr>
        <w:pStyle w:val="Ttulo3"/>
      </w:pPr>
      <w:bookmarkStart w:id="221" w:name="_Toc471826484"/>
      <w:r w:rsidRPr="000F1E94">
        <w:t>Requisitos</w:t>
      </w:r>
      <w:r>
        <w:t xml:space="preserve"> no</w:t>
      </w:r>
      <w:r w:rsidR="00D6688E">
        <w:t xml:space="preserve"> func</w:t>
      </w:r>
      <w:r>
        <w:t>ionales</w:t>
      </w:r>
      <w:bookmarkEnd w:id="221"/>
    </w:p>
    <w:p w14:paraId="1755D687" w14:textId="77777777" w:rsidR="004C3934" w:rsidRDefault="004C3934" w:rsidP="004C3934"/>
    <w:p w14:paraId="5313C911" w14:textId="77777777" w:rsidR="004C3934" w:rsidRDefault="004C3934" w:rsidP="007C20BF">
      <w:pPr>
        <w:pStyle w:val="Prrafodelista"/>
        <w:numPr>
          <w:ilvl w:val="0"/>
          <w:numId w:val="20"/>
        </w:numPr>
      </w:pPr>
      <w:r>
        <w:lastRenderedPageBreak/>
        <w:t>El sistema debe poder ser accedido desde un repositorio GIT (</w:t>
      </w:r>
      <w:proofErr w:type="spellStart"/>
      <w:proofErr w:type="gramStart"/>
      <w:r>
        <w:t>p.ej</w:t>
      </w:r>
      <w:proofErr w:type="spellEnd"/>
      <w:proofErr w:type="gramEnd"/>
      <w:r>
        <w:t xml:space="preserve"> GitHub</w:t>
      </w:r>
      <w:r>
        <w:rPr>
          <w:vertAlign w:val="superscript"/>
        </w:rPr>
        <w:t>1</w:t>
      </w:r>
      <w:r>
        <w:t>).</w:t>
      </w:r>
    </w:p>
    <w:p w14:paraId="39156AB7" w14:textId="77777777" w:rsidR="004C3934" w:rsidRDefault="004C3934" w:rsidP="004C3934">
      <w:pPr>
        <w:pStyle w:val="Prrafodelista"/>
      </w:pPr>
    </w:p>
    <w:p w14:paraId="05ABCAA5" w14:textId="77777777" w:rsidR="004C3934" w:rsidRPr="004C3934" w:rsidRDefault="004C3934" w:rsidP="007C20BF">
      <w:pPr>
        <w:pStyle w:val="Prrafodelista"/>
        <w:numPr>
          <w:ilvl w:val="0"/>
          <w:numId w:val="20"/>
        </w:numPr>
      </w:pPr>
      <w:r>
        <w:t>El sistema funcionará en cualquier plataforma con versión de Java 1.8 a superior.</w:t>
      </w:r>
    </w:p>
    <w:p w14:paraId="2A89DF74" w14:textId="77777777" w:rsidR="0076574A" w:rsidRDefault="0076574A" w:rsidP="0076574A"/>
    <w:p w14:paraId="064E31DF" w14:textId="77777777" w:rsidR="00521FB6" w:rsidRDefault="0076574A" w:rsidP="00521FB6">
      <w:pPr>
        <w:pStyle w:val="Ttulo2"/>
      </w:pPr>
      <w:bookmarkStart w:id="222" w:name="_Toc471826485"/>
      <w:r>
        <w:t>Diseño</w:t>
      </w:r>
      <w:bookmarkEnd w:id="222"/>
    </w:p>
    <w:p w14:paraId="00DBEB7E" w14:textId="77777777" w:rsidR="00931856" w:rsidRPr="00931856" w:rsidRDefault="00931856" w:rsidP="00931856"/>
    <w:p w14:paraId="0FE5EC16" w14:textId="77777777" w:rsidR="00931856" w:rsidRDefault="00262D3D" w:rsidP="00931856">
      <w:pPr>
        <w:keepNext/>
        <w:jc w:val="center"/>
      </w:pPr>
      <w:r>
        <w:rPr>
          <w:noProof/>
          <w:lang w:val="es-ES_tradnl" w:eastAsia="es-ES_tradnl"/>
        </w:rPr>
        <w:drawing>
          <wp:inline distT="0" distB="0" distL="0" distR="0" wp14:anchorId="145D22A5" wp14:editId="5406DC3F">
            <wp:extent cx="5579745" cy="437197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lass_Diagram.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579745" cy="4371975"/>
                    </a:xfrm>
                    <a:prstGeom prst="rect">
                      <a:avLst/>
                    </a:prstGeom>
                  </pic:spPr>
                </pic:pic>
              </a:graphicData>
            </a:graphic>
          </wp:inline>
        </w:drawing>
      </w:r>
    </w:p>
    <w:p w14:paraId="029EBB06" w14:textId="32E778B5" w:rsidR="00196A99" w:rsidRDefault="00931856" w:rsidP="00931856">
      <w:pPr>
        <w:pStyle w:val="Descripcin"/>
      </w:pPr>
      <w:r>
        <w:t xml:space="preserve">Figura </w:t>
      </w:r>
      <w:fldSimple w:instr=" SEQ Figura \* ARABIC ">
        <w:r w:rsidR="00A8069E">
          <w:rPr>
            <w:noProof/>
          </w:rPr>
          <w:t>6</w:t>
        </w:r>
      </w:fldSimple>
      <w:r>
        <w:t>. Diagrama de clases de la aplicación</w:t>
      </w:r>
    </w:p>
    <w:p w14:paraId="1E79888C" w14:textId="77777777" w:rsidR="00931856" w:rsidRPr="00931856" w:rsidRDefault="00931856" w:rsidP="00931856"/>
    <w:p w14:paraId="377816E6" w14:textId="77777777" w:rsidR="002A22E8" w:rsidRDefault="000939F9" w:rsidP="002A22E8">
      <w:r>
        <w:t>Este diagrama muestra el</w:t>
      </w:r>
      <w:r w:rsidR="00F860DE">
        <w:t xml:space="preserve"> diagrama de clases del sistema. </w:t>
      </w:r>
      <w:r w:rsidR="0054285D">
        <w:t xml:space="preserve">La orientación a objetos ha tomado importancia a la hora de separar las clases e interfaces en distintos módulos a fin de maximizar la flexibilidad del código para añadir más algoritmos, </w:t>
      </w:r>
      <w:proofErr w:type="spellStart"/>
      <w:r w:rsidR="0054285D">
        <w:t>datasets</w:t>
      </w:r>
      <w:proofErr w:type="spellEnd"/>
      <w:r w:rsidR="00315397">
        <w:t>, métricas</w:t>
      </w:r>
      <w:r w:rsidR="0054285D">
        <w:t xml:space="preserve"> o librerías</w:t>
      </w:r>
      <w:r w:rsidR="002A22E8">
        <w:t xml:space="preserve">. </w:t>
      </w:r>
    </w:p>
    <w:p w14:paraId="151358F3" w14:textId="77777777" w:rsidR="002A22E8" w:rsidRDefault="002A22E8" w:rsidP="002A22E8">
      <w:pPr>
        <w:ind w:firstLine="426"/>
      </w:pPr>
    </w:p>
    <w:p w14:paraId="224826EA" w14:textId="77777777" w:rsidR="002941C6" w:rsidRDefault="002A22E8" w:rsidP="002A22E8">
      <w:pPr>
        <w:ind w:firstLine="426"/>
      </w:pPr>
      <w:r>
        <w:t>La metodología seguida a lo largo del proyecto ha sido un modelo de desarrollo clásico en cascada:</w:t>
      </w:r>
    </w:p>
    <w:p w14:paraId="4509A12B" w14:textId="77777777" w:rsidR="002A22E8" w:rsidRDefault="002A22E8" w:rsidP="002A22E8">
      <w:pPr>
        <w:ind w:firstLine="426"/>
      </w:pPr>
    </w:p>
    <w:p w14:paraId="1D78D760" w14:textId="77777777" w:rsidR="002A22E8" w:rsidRDefault="002A22E8" w:rsidP="007C20BF">
      <w:pPr>
        <w:pStyle w:val="Prrafodelista"/>
        <w:numPr>
          <w:ilvl w:val="0"/>
          <w:numId w:val="25"/>
        </w:numPr>
      </w:pPr>
      <w:r>
        <w:t>Análisis de requisitos. Se sigue un estudio teórico del algoritmo</w:t>
      </w:r>
      <w:r w:rsidR="003A5CE6">
        <w:t xml:space="preserve"> con todas las posibles parametrizaciones posibles.</w:t>
      </w:r>
    </w:p>
    <w:p w14:paraId="3FEB2ECE" w14:textId="77777777" w:rsidR="003A5CE6" w:rsidRDefault="003A5CE6" w:rsidP="003A5CE6">
      <w:pPr>
        <w:pStyle w:val="Prrafodelista"/>
      </w:pPr>
    </w:p>
    <w:p w14:paraId="3C6F5FC4" w14:textId="77777777" w:rsidR="002A22E8" w:rsidRDefault="002A22E8" w:rsidP="007C20BF">
      <w:pPr>
        <w:pStyle w:val="Prrafodelista"/>
        <w:numPr>
          <w:ilvl w:val="0"/>
          <w:numId w:val="25"/>
        </w:numPr>
      </w:pPr>
      <w:r>
        <w:t>Implementación.</w:t>
      </w:r>
      <w:r w:rsidR="003A5CE6">
        <w:t xml:space="preserve"> Tras el análisis inicial, se lleva a có</w:t>
      </w:r>
      <w:r w:rsidR="00C861C4">
        <w:t>digo.</w:t>
      </w:r>
    </w:p>
    <w:p w14:paraId="17B9AE42" w14:textId="77777777" w:rsidR="002A22E8" w:rsidRDefault="002A22E8" w:rsidP="002A22E8"/>
    <w:p w14:paraId="495EDB77" w14:textId="77777777" w:rsidR="002A22E8" w:rsidRDefault="002A22E8" w:rsidP="007C20BF">
      <w:pPr>
        <w:pStyle w:val="Prrafodelista"/>
        <w:numPr>
          <w:ilvl w:val="0"/>
          <w:numId w:val="25"/>
        </w:numPr>
      </w:pPr>
      <w:r>
        <w:lastRenderedPageBreak/>
        <w:t>Validación.</w:t>
      </w:r>
      <w:r w:rsidR="00C61FFF">
        <w:t xml:space="preserve"> Una vez implementado se realizan pruebas con conjuntos de datos pequeños</w:t>
      </w:r>
      <w:r w:rsidR="001B2CFC">
        <w:t>, además de pruebas de caja negra</w:t>
      </w:r>
      <w:r w:rsidR="00C61FFF">
        <w:t xml:space="preserve"> para comprobar el correcto funcionamiento</w:t>
      </w:r>
      <w:r w:rsidR="001B2CFC">
        <w:t>.</w:t>
      </w:r>
    </w:p>
    <w:p w14:paraId="571634A1" w14:textId="77777777" w:rsidR="002A22E8" w:rsidRDefault="002A22E8" w:rsidP="002A22E8"/>
    <w:p w14:paraId="09EDDA82" w14:textId="77777777" w:rsidR="002A22E8" w:rsidRDefault="002A22E8" w:rsidP="007C20BF">
      <w:pPr>
        <w:pStyle w:val="Prrafodelista"/>
        <w:numPr>
          <w:ilvl w:val="0"/>
          <w:numId w:val="25"/>
        </w:numPr>
      </w:pPr>
      <w:r>
        <w:t>Evaluación y comparativas.</w:t>
      </w:r>
      <w:r w:rsidR="00E5489A">
        <w:t xml:space="preserve"> Una vez se sabe que la implementación es correcta, se genera un script para poder ejecutar las pruebas de una sola vez. Estos resultados se muestran en tablas para facilitar su visualización.</w:t>
      </w:r>
    </w:p>
    <w:p w14:paraId="04E474C9" w14:textId="77777777" w:rsidR="0063145B" w:rsidRDefault="0063145B" w:rsidP="0063145B"/>
    <w:p w14:paraId="4B610867" w14:textId="77777777" w:rsidR="0063145B" w:rsidRDefault="0063145B" w:rsidP="0063145B"/>
    <w:p w14:paraId="648C38E6" w14:textId="47BB4B02" w:rsidR="00AF4DDB" w:rsidDel="00CF2D1B" w:rsidRDefault="0063145B" w:rsidP="006366D9">
      <w:pPr>
        <w:ind w:firstLine="426"/>
        <w:rPr>
          <w:del w:id="223" w:author="Alejandro Bellogín" w:date="2017-01-16T15:21:00Z"/>
        </w:rPr>
      </w:pPr>
      <w:r>
        <w:t>Las clases a su vez está dividid</w:t>
      </w:r>
      <w:r w:rsidR="001B75AB">
        <w:t>as en paquetes dependiendo de la</w:t>
      </w:r>
      <w:r>
        <w:t xml:space="preserve"> funcionalidad.</w:t>
      </w:r>
      <w:r w:rsidR="001B75AB">
        <w:t xml:space="preserve"> El primero </w:t>
      </w:r>
      <w:bookmarkStart w:id="224" w:name="OLE_LINK1"/>
      <w:bookmarkStart w:id="225" w:name="OLE_LINK2"/>
      <w:r w:rsidR="001B75AB">
        <w:t>(</w:t>
      </w:r>
      <w:proofErr w:type="spellStart"/>
      <w:r w:rsidR="001B75AB" w:rsidRPr="001B75AB">
        <w:rPr>
          <w:i/>
        </w:rPr>
        <w:t>myRecommender</w:t>
      </w:r>
      <w:proofErr w:type="spellEnd"/>
      <w:r w:rsidR="001B75AB">
        <w:t>)</w:t>
      </w:r>
      <w:bookmarkEnd w:id="224"/>
      <w:bookmarkEnd w:id="225"/>
      <w:r w:rsidR="001B75AB">
        <w:t xml:space="preserve"> </w:t>
      </w:r>
      <w:r w:rsidR="00DE5BB5">
        <w:t xml:space="preserve">es </w:t>
      </w:r>
      <w:r w:rsidR="00DC44BA">
        <w:t xml:space="preserve">el </w:t>
      </w:r>
      <w:r w:rsidR="00DE5BB5">
        <w:t>más grande en cuanto a contenido</w:t>
      </w:r>
      <w:r w:rsidR="00B84BF1">
        <w:t xml:space="preserve">, posee </w:t>
      </w:r>
      <w:r w:rsidR="004B0AA7">
        <w:t xml:space="preserve">principalmente el </w:t>
      </w:r>
      <w:r w:rsidR="00DC44BA">
        <w:t xml:space="preserve">cómputo </w:t>
      </w:r>
      <w:r w:rsidR="004B0AA7">
        <w:t xml:space="preserve">de la recomendación como se explica en </w:t>
      </w:r>
      <w:r w:rsidR="00FC5C71">
        <w:fldChar w:fldCharType="begin"/>
      </w:r>
      <w:r w:rsidR="004B0AA7">
        <w:instrText xml:space="preserve"> REF _Ref472272016 \r \h </w:instrText>
      </w:r>
      <w:r w:rsidR="00FC5C71">
        <w:fldChar w:fldCharType="separate"/>
      </w:r>
      <w:r w:rsidR="00A8069E">
        <w:t>3.4</w:t>
      </w:r>
      <w:r w:rsidR="00FC5C71">
        <w:fldChar w:fldCharType="end"/>
      </w:r>
      <w:r w:rsidR="004B0AA7">
        <w:t xml:space="preserve">, </w:t>
      </w:r>
      <w:r w:rsidR="00B84BF1">
        <w:t xml:space="preserve">la implementación </w:t>
      </w:r>
      <w:r w:rsidR="004B0AA7">
        <w:t>de la similitud de Pearson y</w:t>
      </w:r>
      <w:r w:rsidR="00B84BF1">
        <w:t xml:space="preserve"> </w:t>
      </w:r>
      <w:r w:rsidR="007F0E7A">
        <w:t xml:space="preserve">la </w:t>
      </w:r>
      <w:r w:rsidR="004B0AA7">
        <w:t>clase encargada de aplicar</w:t>
      </w:r>
      <w:r w:rsidR="007F0E7A">
        <w:t xml:space="preserve"> un </w:t>
      </w:r>
      <w:proofErr w:type="spellStart"/>
      <w:r w:rsidR="007F0E7A">
        <w:t>threshold</w:t>
      </w:r>
      <w:proofErr w:type="spellEnd"/>
      <w:r w:rsidR="004B0AA7">
        <w:t xml:space="preserve"> a la similitud.</w:t>
      </w:r>
    </w:p>
    <w:p w14:paraId="726FB574" w14:textId="77777777" w:rsidR="007C6B08" w:rsidRDefault="007C6B08">
      <w:pPr>
        <w:ind w:firstLine="426"/>
      </w:pPr>
    </w:p>
    <w:p w14:paraId="4291248B" w14:textId="6EF1C93E" w:rsidR="006366D9" w:rsidRDefault="00CF2D1B" w:rsidP="006366D9">
      <w:pPr>
        <w:ind w:firstLine="426"/>
      </w:pPr>
      <w:r>
        <w:t xml:space="preserve">En el </w:t>
      </w:r>
      <w:r w:rsidR="00834950">
        <w:t>segundo</w:t>
      </w:r>
      <w:r>
        <w:t xml:space="preserve"> (</w:t>
      </w:r>
      <w:r w:rsidR="00B361AC">
        <w:t xml:space="preserve">el paquete </w:t>
      </w:r>
      <w:proofErr w:type="spellStart"/>
      <w:r w:rsidR="00B361AC" w:rsidRPr="001B75AB">
        <w:rPr>
          <w:i/>
        </w:rPr>
        <w:t>myRecommender</w:t>
      </w:r>
      <w:r w:rsidR="00B361AC">
        <w:rPr>
          <w:i/>
        </w:rPr>
        <w:t>.nmslib</w:t>
      </w:r>
      <w:proofErr w:type="spellEnd"/>
      <w:r w:rsidR="00B361AC">
        <w:t>)</w:t>
      </w:r>
      <w:r w:rsidR="00B361AC">
        <w:rPr>
          <w:i/>
        </w:rPr>
        <w:t xml:space="preserve"> </w:t>
      </w:r>
      <w:r w:rsidR="00B361AC">
        <w:t>se incluyen las clases del recomendador necesarias para manejar el vecindario de NMSLIB</w:t>
      </w:r>
      <w:r w:rsidR="005A0E45">
        <w:t xml:space="preserve"> (</w:t>
      </w:r>
      <w:r w:rsidR="00FC5C71">
        <w:fldChar w:fldCharType="begin"/>
      </w:r>
      <w:r w:rsidR="005A0E45">
        <w:instrText xml:space="preserve"> REF _Ref472275158 \r \h </w:instrText>
      </w:r>
      <w:r w:rsidR="00FC5C71">
        <w:fldChar w:fldCharType="separate"/>
      </w:r>
      <w:r w:rsidR="00A8069E">
        <w:t>3.4.1</w:t>
      </w:r>
      <w:r w:rsidR="00FC5C71">
        <w:fldChar w:fldCharType="end"/>
      </w:r>
      <w:r w:rsidR="005A0E45">
        <w:t>)</w:t>
      </w:r>
      <w:r w:rsidR="00B361AC">
        <w:t xml:space="preserve">. </w:t>
      </w:r>
    </w:p>
    <w:p w14:paraId="5533B6A5" w14:textId="021831F4" w:rsidR="00B361AC" w:rsidRDefault="00B361AC" w:rsidP="006366D9">
      <w:pPr>
        <w:ind w:firstLine="426"/>
      </w:pPr>
      <w:r>
        <w:t xml:space="preserve">La clase </w:t>
      </w:r>
      <w:proofErr w:type="spellStart"/>
      <w:r>
        <w:rPr>
          <w:i/>
        </w:rPr>
        <w:t>compareNeighbours</w:t>
      </w:r>
      <w:proofErr w:type="spellEnd"/>
      <w:r>
        <w:t xml:space="preserve"> nos permite </w:t>
      </w:r>
      <w:r w:rsidR="00D52013">
        <w:t xml:space="preserve">saber el grado de semejanza entre </w:t>
      </w:r>
      <w:r w:rsidR="00CF2D1B">
        <w:t xml:space="preserve">distintas técnicas de cálculos de vecinos, como puede ser aquellos calculados con NMSLIB </w:t>
      </w:r>
      <w:r w:rsidR="00D52013">
        <w:t>y los métodos de cálculo de vecinos por similitud</w:t>
      </w:r>
      <w:r w:rsidR="00CF2D1B">
        <w:t>; para ello se analiza</w:t>
      </w:r>
      <w:r w:rsidR="00D52013">
        <w:t xml:space="preserve"> el número de vecinos que tienen ambos en común. </w:t>
      </w:r>
    </w:p>
    <w:p w14:paraId="3BF2C317" w14:textId="54C16C98" w:rsidR="00D62EE5" w:rsidRDefault="00D62EE5" w:rsidP="006366D9">
      <w:pPr>
        <w:ind w:firstLine="426"/>
      </w:pPr>
      <w:r>
        <w:t xml:space="preserve">Por otra parte, en </w:t>
      </w:r>
      <w:proofErr w:type="spellStart"/>
      <w:r>
        <w:rPr>
          <w:i/>
        </w:rPr>
        <w:t>UserVectorGenerator</w:t>
      </w:r>
      <w:proofErr w:type="spellEnd"/>
      <w:r>
        <w:rPr>
          <w:i/>
        </w:rPr>
        <w:t xml:space="preserve"> </w:t>
      </w:r>
      <w:r>
        <w:t>se generan los vectores de todos los usuarios,</w:t>
      </w:r>
      <w:r w:rsidR="00931856">
        <w:t xml:space="preserve"> necesarios a la hora de calcular el vecindario con NMSLIB (</w:t>
      </w:r>
      <w:r w:rsidR="00FC5C71">
        <w:fldChar w:fldCharType="begin"/>
      </w:r>
      <w:r w:rsidR="00931856">
        <w:instrText xml:space="preserve"> REF _Ref472274830 \r \h </w:instrText>
      </w:r>
      <w:r w:rsidR="00FC5C71">
        <w:fldChar w:fldCharType="separate"/>
      </w:r>
      <w:r w:rsidR="00A8069E">
        <w:t>3.4.2</w:t>
      </w:r>
      <w:r w:rsidR="00FC5C71">
        <w:fldChar w:fldCharType="end"/>
      </w:r>
      <w:r w:rsidR="00931856">
        <w:t>)</w:t>
      </w:r>
      <w:r>
        <w:t xml:space="preserve"> esto es, trasladar a un fichero cada usuario con su lista de ítems puntuados o el valor por defecto en caso de un ítem sin rating. La idea es crear una matriz de </w:t>
      </w:r>
      <w:r>
        <w:rPr>
          <w:i/>
        </w:rPr>
        <w:t>n</w:t>
      </w:r>
      <w:r>
        <w:t xml:space="preserve"> usuarios y </w:t>
      </w:r>
      <w:r>
        <w:rPr>
          <w:i/>
        </w:rPr>
        <w:t>m</w:t>
      </w:r>
      <w:r>
        <w:t xml:space="preserve"> ítems, de manera que las filas representan los usuarios y las columnas los ítems</w:t>
      </w:r>
      <w:r w:rsidR="006510B7">
        <w:t>.</w:t>
      </w:r>
    </w:p>
    <w:p w14:paraId="6B331974" w14:textId="77777777" w:rsidR="00931856" w:rsidRPr="006624AD" w:rsidDel="007E32E8" w:rsidRDefault="005A0E45" w:rsidP="005A0E45">
      <w:pPr>
        <w:ind w:firstLine="426"/>
        <w:rPr>
          <w:del w:id="226" w:author="Alejandro Bellogín" w:date="2017-01-16T15:23:00Z"/>
        </w:rPr>
      </w:pPr>
      <w:r>
        <w:t>Las dos últimas clases restantes en este paquete (</w:t>
      </w:r>
      <w:bookmarkStart w:id="227" w:name="OLE_LINK3"/>
      <w:bookmarkStart w:id="228" w:name="OLE_LINK4"/>
      <w:proofErr w:type="spellStart"/>
      <w:r>
        <w:rPr>
          <w:i/>
        </w:rPr>
        <w:t>NMSLibNeighbourhood</w:t>
      </w:r>
      <w:proofErr w:type="spellEnd"/>
      <w:r>
        <w:rPr>
          <w:i/>
        </w:rPr>
        <w:t xml:space="preserve"> </w:t>
      </w:r>
      <w:bookmarkEnd w:id="227"/>
      <w:bookmarkEnd w:id="228"/>
      <w:r>
        <w:t xml:space="preserve">y </w:t>
      </w:r>
      <w:bookmarkStart w:id="229" w:name="OLE_LINK5"/>
      <w:bookmarkStart w:id="230" w:name="OLE_LINK6"/>
      <w:proofErr w:type="spellStart"/>
      <w:r>
        <w:rPr>
          <w:i/>
        </w:rPr>
        <w:t>DatamodelTransformation</w:t>
      </w:r>
      <w:bookmarkEnd w:id="229"/>
      <w:bookmarkEnd w:id="230"/>
      <w:proofErr w:type="spellEnd"/>
      <w:r>
        <w:t>) son utilizadas para invocar métodos de dicha librería. Mientras que</w:t>
      </w:r>
      <w:r>
        <w:rPr>
          <w:i/>
        </w:rPr>
        <w:t xml:space="preserve"> </w:t>
      </w:r>
      <w:r>
        <w:t xml:space="preserve">en </w:t>
      </w:r>
      <w:proofErr w:type="spellStart"/>
      <w:r>
        <w:rPr>
          <w:i/>
        </w:rPr>
        <w:t>NMSLibNeighbourhood</w:t>
      </w:r>
      <w:proofErr w:type="spellEnd"/>
      <w:r>
        <w:rPr>
          <w:i/>
        </w:rPr>
        <w:t xml:space="preserve"> </w:t>
      </w:r>
      <w:r>
        <w:t xml:space="preserve">se conecta con el servidor para solicitar los vecinos, </w:t>
      </w:r>
      <w:proofErr w:type="spellStart"/>
      <w:r>
        <w:rPr>
          <w:i/>
        </w:rPr>
        <w:t>DatamodelTransformation</w:t>
      </w:r>
      <w:proofErr w:type="spellEnd"/>
      <w:r>
        <w:rPr>
          <w:i/>
        </w:rPr>
        <w:t xml:space="preserve"> </w:t>
      </w:r>
      <w:r>
        <w:t xml:space="preserve">mantiene el mapeo (control de los índices de usuarios e ítems entre </w:t>
      </w:r>
      <w:proofErr w:type="spellStart"/>
      <w:r>
        <w:t>RankSys</w:t>
      </w:r>
      <w:proofErr w:type="spellEnd"/>
      <w:r>
        <w:t xml:space="preserve"> y NMSLIB), ya que dichos índices son diferentes en ambos sitios, pudiéndose producir anomalías en ciertas ocasiones.</w:t>
      </w:r>
      <w:r w:rsidR="008403F5">
        <w:t xml:space="preserve"> Una vez obtenidos los vecinos, ya sea por medio de NMSLIB o por similitudes, podemos cargar el vecindario desde un fichero al sistema mediante </w:t>
      </w:r>
      <w:proofErr w:type="spellStart"/>
      <w:r w:rsidR="008403F5">
        <w:rPr>
          <w:i/>
        </w:rPr>
        <w:t>Fi</w:t>
      </w:r>
      <w:r w:rsidR="007E32E8">
        <w:rPr>
          <w:i/>
        </w:rPr>
        <w:t>l</w:t>
      </w:r>
      <w:r w:rsidR="008403F5">
        <w:rPr>
          <w:i/>
        </w:rPr>
        <w:t>eUserNeighbourhood</w:t>
      </w:r>
      <w:proofErr w:type="spellEnd"/>
      <w:r w:rsidR="008403F5">
        <w:t>.</w:t>
      </w:r>
    </w:p>
    <w:p w14:paraId="226457A7" w14:textId="77777777" w:rsidR="007C6B08" w:rsidRDefault="007C6B08">
      <w:pPr>
        <w:ind w:firstLine="426"/>
      </w:pPr>
    </w:p>
    <w:p w14:paraId="7E835358" w14:textId="2DC27726" w:rsidR="00C25581" w:rsidDel="007E32E8" w:rsidRDefault="007C6B08" w:rsidP="006366D9">
      <w:pPr>
        <w:ind w:firstLine="426"/>
        <w:rPr>
          <w:del w:id="231" w:author="Alejandro Bellogín" w:date="2017-01-16T15:23:00Z"/>
        </w:rPr>
      </w:pPr>
      <w:r>
        <w:t xml:space="preserve">El paquete </w:t>
      </w:r>
      <w:proofErr w:type="spellStart"/>
      <w:r w:rsidR="00F87BA8">
        <w:t>T</w:t>
      </w:r>
      <w:r>
        <w:t>hrift</w:t>
      </w:r>
      <w:proofErr w:type="spellEnd"/>
      <w:r>
        <w:t xml:space="preserve"> (</w:t>
      </w:r>
      <w:r w:rsidR="00FC5C71">
        <w:fldChar w:fldCharType="begin"/>
      </w:r>
      <w:r w:rsidR="00F87BA8">
        <w:instrText xml:space="preserve"> REF _Ref472275595 \r \h </w:instrText>
      </w:r>
      <w:r w:rsidR="00FC5C71">
        <w:fldChar w:fldCharType="separate"/>
      </w:r>
      <w:r w:rsidR="00A8069E">
        <w:t>3.4.4</w:t>
      </w:r>
      <w:r w:rsidR="00FC5C71">
        <w:fldChar w:fldCharType="end"/>
      </w:r>
      <w:r>
        <w:t xml:space="preserve">) contiene los ficheros necesarios para </w:t>
      </w:r>
      <w:r w:rsidR="00F87BA8">
        <w:t xml:space="preserve">hacer funcionar </w:t>
      </w:r>
      <w:proofErr w:type="spellStart"/>
      <w:r w:rsidR="00F87BA8">
        <w:t>Th</w:t>
      </w:r>
      <w:r w:rsidR="00E426F7">
        <w:t>r</w:t>
      </w:r>
      <w:r w:rsidR="00F87BA8">
        <w:t>ift</w:t>
      </w:r>
      <w:proofErr w:type="spellEnd"/>
      <w:r w:rsidR="008403F5">
        <w:t xml:space="preserve">, siendo </w:t>
      </w:r>
      <w:proofErr w:type="spellStart"/>
      <w:r w:rsidR="008403F5" w:rsidRPr="008403F5">
        <w:rPr>
          <w:i/>
        </w:rPr>
        <w:t>Client</w:t>
      </w:r>
      <w:proofErr w:type="spellEnd"/>
      <w:r w:rsidR="008403F5">
        <w:rPr>
          <w:i/>
        </w:rPr>
        <w:t xml:space="preserve"> </w:t>
      </w:r>
      <w:r w:rsidR="008403F5">
        <w:t>la clase más importante.</w:t>
      </w:r>
    </w:p>
    <w:p w14:paraId="0F214138" w14:textId="77777777" w:rsidR="00315397" w:rsidRDefault="00315397">
      <w:pPr>
        <w:ind w:firstLine="426"/>
      </w:pPr>
    </w:p>
    <w:p w14:paraId="09CFCAB4" w14:textId="0B5E1606" w:rsidR="00315397" w:rsidRDefault="00315397" w:rsidP="006366D9">
      <w:pPr>
        <w:ind w:firstLine="426"/>
      </w:pPr>
      <w:r>
        <w:t xml:space="preserve">Por último, todo es unificado en el paquete </w:t>
      </w:r>
      <w:proofErr w:type="spellStart"/>
      <w:r>
        <w:t>rankSysTest</w:t>
      </w:r>
      <w:proofErr w:type="spellEnd"/>
      <w:r>
        <w:t>, donde se instancian los recomendadores para poder ejecutar cualquier configuración deseada de</w:t>
      </w:r>
      <w:r w:rsidR="007E32E8">
        <w:t>p</w:t>
      </w:r>
      <w:r>
        <w:t xml:space="preserve">endiendo de los parámetros de entrada. La clase más significativa es </w:t>
      </w:r>
      <w:proofErr w:type="spellStart"/>
      <w:r>
        <w:rPr>
          <w:i/>
        </w:rPr>
        <w:t>Experiment</w:t>
      </w:r>
      <w:proofErr w:type="spellEnd"/>
      <w:r>
        <w:t>, donde se aúnan las labores de recomendación y evaluación.</w:t>
      </w:r>
    </w:p>
    <w:p w14:paraId="03A00834" w14:textId="77777777" w:rsidR="007D65C3" w:rsidRDefault="00DC4A69" w:rsidP="006366D9">
      <w:pPr>
        <w:ind w:firstLine="426"/>
      </w:pPr>
      <w:r>
        <w:t>Podríamos concluir que la ejecución total del sistema se lleva a cabo en esta clase. La fase de predicción de rating se puede distribuir en tres partes. L</w:t>
      </w:r>
      <w:r w:rsidR="00EA6AB3">
        <w:t xml:space="preserve">a carga de datos desde el </w:t>
      </w:r>
      <w:proofErr w:type="spellStart"/>
      <w:r w:rsidR="00EA6AB3">
        <w:t>dataset</w:t>
      </w:r>
      <w:proofErr w:type="spellEnd"/>
      <w:r w:rsidR="00EA6AB3">
        <w:t xml:space="preserve"> introduciendo en el sistema los usuarios e ítems los datos proporcionados por la partición de entrenamiento (</w:t>
      </w:r>
      <w:r w:rsidR="00EA6AB3" w:rsidRPr="00EA6AB3">
        <w:rPr>
          <w:i/>
        </w:rPr>
        <w:t>train</w:t>
      </w:r>
      <w:r w:rsidR="007E32E8">
        <w:rPr>
          <w:i/>
        </w:rPr>
        <w:t>ing</w:t>
      </w:r>
      <w:r w:rsidR="00EA6AB3">
        <w:t xml:space="preserve">). </w:t>
      </w:r>
    </w:p>
    <w:p w14:paraId="2D6757D5" w14:textId="77777777" w:rsidR="00EA6AB3" w:rsidRDefault="00EA6AB3" w:rsidP="006366D9">
      <w:pPr>
        <w:ind w:firstLine="426"/>
      </w:pPr>
      <w:r>
        <w:t>Una vez cargados los datos, se calculan los vecinos, dependiendo del método utilizado, de los datos introducidos previamente.</w:t>
      </w:r>
    </w:p>
    <w:p w14:paraId="70A14EE8" w14:textId="7748798E" w:rsidR="00EA6AB3" w:rsidRPr="00315397" w:rsidRDefault="00EA6AB3" w:rsidP="006366D9">
      <w:pPr>
        <w:ind w:firstLine="426"/>
      </w:pPr>
      <w:r>
        <w:t>Finalmente, en la etapa de calcular las predicciones, se observa el conjunto de test, el cual determina las recomendaciones concretas que se deben calcular para evaluar la precisión de las mismas en la fase de evaluación</w:t>
      </w:r>
      <w:r w:rsidR="00CD49E9">
        <w:t>, donde mediante diferentes métricas (</w:t>
      </w:r>
      <w:r w:rsidR="00FC5C71">
        <w:fldChar w:fldCharType="begin"/>
      </w:r>
      <w:r w:rsidR="00CD49E9">
        <w:instrText xml:space="preserve"> REF _Ref472276799 \r \h </w:instrText>
      </w:r>
      <w:r w:rsidR="00FC5C71">
        <w:fldChar w:fldCharType="separate"/>
      </w:r>
      <w:r w:rsidR="00A8069E">
        <w:t>2.5</w:t>
      </w:r>
      <w:r w:rsidR="00FC5C71">
        <w:fldChar w:fldCharType="end"/>
      </w:r>
      <w:r w:rsidR="00CD49E9">
        <w:t xml:space="preserve">) se concreta </w:t>
      </w:r>
      <w:r w:rsidR="00A26D95">
        <w:t>lo acertado que ha resultado ser el recomendador con la configuración de entrada.</w:t>
      </w:r>
    </w:p>
    <w:p w14:paraId="775D13E3" w14:textId="77777777" w:rsidR="008E6FDF" w:rsidRPr="00ED159C" w:rsidRDefault="008E6FDF" w:rsidP="002941C6">
      <w:pPr>
        <w:rPr>
          <w:color w:val="FF0000"/>
        </w:rPr>
      </w:pPr>
    </w:p>
    <w:p w14:paraId="48D0E42D" w14:textId="77777777" w:rsidR="00080A7F" w:rsidRDefault="00D6688E" w:rsidP="00744BDF">
      <w:pPr>
        <w:pStyle w:val="Ttulo2"/>
      </w:pPr>
      <w:bookmarkStart w:id="232" w:name="_Toc471826486"/>
      <w:bookmarkStart w:id="233" w:name="_Ref472272016"/>
      <w:bookmarkStart w:id="234" w:name="_Ref472356954"/>
      <w:r>
        <w:lastRenderedPageBreak/>
        <w:t>Desarrollo y codificación</w:t>
      </w:r>
      <w:bookmarkEnd w:id="232"/>
      <w:bookmarkEnd w:id="233"/>
      <w:bookmarkEnd w:id="234"/>
    </w:p>
    <w:p w14:paraId="10CE5DCE" w14:textId="77777777" w:rsidR="00744BDF" w:rsidRDefault="00744BDF" w:rsidP="00744BDF"/>
    <w:p w14:paraId="57F157F0" w14:textId="77777777" w:rsidR="00D964FF" w:rsidRDefault="00C140BA" w:rsidP="00F17051">
      <w:r>
        <w:t xml:space="preserve">El primer paso </w:t>
      </w:r>
      <w:r w:rsidR="006E06FA">
        <w:t>en el desarrollo es el estudio y la</w:t>
      </w:r>
      <w:r>
        <w:t xml:space="preserve"> integración de la librería </w:t>
      </w:r>
      <w:proofErr w:type="spellStart"/>
      <w:r>
        <w:t>RankSys</w:t>
      </w:r>
      <w:proofErr w:type="spellEnd"/>
      <w:r w:rsidR="006E06FA">
        <w:t>. De ella se han utilizado algunas funcionalidades como base para el proyecto principal como:</w:t>
      </w:r>
    </w:p>
    <w:p w14:paraId="60C7838D" w14:textId="77777777" w:rsidR="006E06FA" w:rsidRDefault="006E06FA" w:rsidP="00F17051"/>
    <w:p w14:paraId="610EB19B" w14:textId="77777777" w:rsidR="003B7A84" w:rsidRDefault="006E06FA" w:rsidP="007C20BF">
      <w:pPr>
        <w:pStyle w:val="Prrafodelista"/>
        <w:numPr>
          <w:ilvl w:val="0"/>
          <w:numId w:val="22"/>
        </w:numPr>
      </w:pPr>
      <w:r>
        <w:t xml:space="preserve">Similitudes de coseno tradicional y </w:t>
      </w:r>
      <w:proofErr w:type="spellStart"/>
      <w:r>
        <w:t>Jaccard</w:t>
      </w:r>
      <w:proofErr w:type="spellEnd"/>
      <w:r>
        <w:t>.</w:t>
      </w:r>
    </w:p>
    <w:p w14:paraId="0BC06B0B" w14:textId="77777777" w:rsidR="006E06FA" w:rsidRDefault="00267616" w:rsidP="007C20BF">
      <w:pPr>
        <w:pStyle w:val="Prrafodelista"/>
        <w:numPr>
          <w:ilvl w:val="0"/>
          <w:numId w:val="22"/>
        </w:numPr>
      </w:pPr>
      <w:r>
        <w:t xml:space="preserve">Módulo de </w:t>
      </w:r>
      <w:r w:rsidR="00376ED2">
        <w:t xml:space="preserve">carga de datos del </w:t>
      </w:r>
      <w:proofErr w:type="spellStart"/>
      <w:r w:rsidR="00376ED2">
        <w:t>dataset</w:t>
      </w:r>
      <w:proofErr w:type="spellEnd"/>
      <w:r w:rsidR="00376ED2">
        <w:t>.</w:t>
      </w:r>
    </w:p>
    <w:p w14:paraId="6FD72F67" w14:textId="5159882E" w:rsidR="00376ED2" w:rsidRPr="00376ED2" w:rsidRDefault="00267616" w:rsidP="007C20BF">
      <w:pPr>
        <w:pStyle w:val="Prrafodelista"/>
        <w:numPr>
          <w:ilvl w:val="0"/>
          <w:numId w:val="22"/>
        </w:numPr>
      </w:pPr>
      <w:r>
        <w:t xml:space="preserve">Estructuras de datos </w:t>
      </w:r>
      <w:r w:rsidR="00376ED2">
        <w:t xml:space="preserve">como </w:t>
      </w:r>
      <w:commentRangeStart w:id="235"/>
      <w:commentRangeStart w:id="236"/>
      <w:commentRangeStart w:id="237"/>
      <w:del w:id="238" w:author="Alejandro Gil Hernán" w:date="2017-01-16T18:12:00Z">
        <w:r w:rsidR="00376ED2" w:rsidRPr="00376ED2" w:rsidDel="00650792">
          <w:delText>Int2DoubleOpenHashMap</w:delText>
        </w:r>
        <w:commentRangeEnd w:id="235"/>
        <w:r w:rsidR="007E32E8" w:rsidDel="00650792">
          <w:rPr>
            <w:rStyle w:val="Refdecomentario"/>
          </w:rPr>
          <w:commentReference w:id="235"/>
        </w:r>
        <w:commentRangeEnd w:id="236"/>
        <w:r w:rsidR="00650792" w:rsidDel="00650792">
          <w:rPr>
            <w:rStyle w:val="Refdecomentario"/>
          </w:rPr>
          <w:commentReference w:id="236"/>
        </w:r>
        <w:commentRangeEnd w:id="237"/>
        <w:r w:rsidR="00650792" w:rsidDel="00650792">
          <w:rPr>
            <w:rStyle w:val="Refdecomentario"/>
          </w:rPr>
          <w:commentReference w:id="237"/>
        </w:r>
      </w:del>
      <w:ins w:id="239" w:author="Alejandro Gil Hernán" w:date="2017-01-16T18:12:00Z">
        <w:r w:rsidR="00650792">
          <w:t>Tuple2Id</w:t>
        </w:r>
      </w:ins>
      <w:r w:rsidR="00647426">
        <w:t>.</w:t>
      </w:r>
    </w:p>
    <w:p w14:paraId="2D427B47" w14:textId="77777777" w:rsidR="00267616" w:rsidRDefault="00267616" w:rsidP="00F17051"/>
    <w:p w14:paraId="6A802C2E" w14:textId="77777777" w:rsidR="00647426" w:rsidRDefault="00647426" w:rsidP="00F17051">
      <w:pPr>
        <w:ind w:firstLine="426"/>
      </w:pPr>
      <w:r>
        <w:t xml:space="preserve">Sobre </w:t>
      </w:r>
      <w:proofErr w:type="spellStart"/>
      <w:r>
        <w:t>RankSys</w:t>
      </w:r>
      <w:proofErr w:type="spellEnd"/>
      <w:r>
        <w:t xml:space="preserve"> se han implementado disti</w:t>
      </w:r>
      <w:r w:rsidR="008E6FDF">
        <w:t xml:space="preserve">ntas variantes del algoritmo </w:t>
      </w:r>
      <w:proofErr w:type="spellStart"/>
      <w:r w:rsidR="008E6FDF">
        <w:t>kNN</w:t>
      </w:r>
      <w:proofErr w:type="spellEnd"/>
      <w:r>
        <w:t>:</w:t>
      </w:r>
    </w:p>
    <w:p w14:paraId="522BD54C" w14:textId="77777777" w:rsidR="00744BDF" w:rsidRPr="00744BDF" w:rsidRDefault="00744BDF" w:rsidP="00744BDF"/>
    <w:p w14:paraId="76A2B6B9" w14:textId="77777777" w:rsidR="00DD2131" w:rsidRPr="00080A7F" w:rsidRDefault="00DD2131" w:rsidP="00080A7F"/>
    <w:p w14:paraId="5B48C98C" w14:textId="77777777" w:rsidR="00FC5197" w:rsidRDefault="00080A7F" w:rsidP="00445A2B">
      <w:pPr>
        <w:jc w:val="center"/>
      </w:pPr>
      <w:r>
        <w:rPr>
          <w:noProof/>
          <w:lang w:val="es-ES_tradnl" w:eastAsia="es-ES_tradnl"/>
        </w:rPr>
        <w:drawing>
          <wp:inline distT="0" distB="0" distL="0" distR="0" wp14:anchorId="263C4198" wp14:editId="70AD1C7D">
            <wp:extent cx="5579745" cy="334772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aptura de pantalla 2017-01-06 a las 1.37.18.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579745" cy="3347720"/>
                    </a:xfrm>
                    <a:prstGeom prst="rect">
                      <a:avLst/>
                    </a:prstGeom>
                  </pic:spPr>
                </pic:pic>
              </a:graphicData>
            </a:graphic>
          </wp:inline>
        </w:drawing>
      </w:r>
    </w:p>
    <w:p w14:paraId="1268E0E5" w14:textId="28CA4DCD" w:rsidR="00B37DC3" w:rsidRDefault="00B37DC3" w:rsidP="00B37DC3">
      <w:pPr>
        <w:pStyle w:val="Descripcin"/>
      </w:pPr>
      <w:bookmarkStart w:id="240" w:name="_Toc471825598"/>
      <w:r>
        <w:t xml:space="preserve">Figura </w:t>
      </w:r>
      <w:fldSimple w:instr=" SEQ Figura \* ARABIC ">
        <w:r w:rsidR="00A8069E">
          <w:rPr>
            <w:noProof/>
          </w:rPr>
          <w:t>7</w:t>
        </w:r>
      </w:fldSimple>
      <w:r>
        <w:t xml:space="preserve">. Esquema de las variantes en </w:t>
      </w:r>
      <w:proofErr w:type="spellStart"/>
      <w:r>
        <w:t>kNN</w:t>
      </w:r>
      <w:bookmarkEnd w:id="240"/>
      <w:proofErr w:type="spellEnd"/>
    </w:p>
    <w:p w14:paraId="5C886D48" w14:textId="77777777" w:rsidR="00647426" w:rsidRDefault="00647426" w:rsidP="004B4E8A"/>
    <w:p w14:paraId="78D556EB" w14:textId="77777777" w:rsidR="005E579A" w:rsidRDefault="005E579A" w:rsidP="00F17051">
      <w:pPr>
        <w:ind w:firstLine="426"/>
      </w:pPr>
      <w:r>
        <w:t>Si tenemos en cuenta la fórmula</w:t>
      </w:r>
      <w:r w:rsidR="00063D36">
        <w:t xml:space="preserve"> original</w:t>
      </w:r>
      <w:r>
        <w:t xml:space="preserve"> del cálculo de ratings por ejemplo en filtrado colaborativo</w:t>
      </w:r>
      <w:r w:rsidR="00BF600B">
        <w:t xml:space="preserve"> basado en usuarios</w:t>
      </w:r>
      <w:r w:rsidR="0058100D">
        <w:t>,</w:t>
      </w:r>
      <w:r w:rsidR="00FC5197" w:rsidRPr="00FC5197">
        <w:t xml:space="preserve"> </w:t>
      </w:r>
      <w:r w:rsidR="00FC5197">
        <w:t>podemos realizar tres modificaciones generales tal como se muestra en el diagrama</w:t>
      </w:r>
      <w:r>
        <w:t>:</w:t>
      </w:r>
    </w:p>
    <w:p w14:paraId="2B746790" w14:textId="77777777" w:rsidR="00E62791" w:rsidRDefault="00E62791" w:rsidP="00F17051">
      <w:pPr>
        <w:ind w:firstLine="426"/>
      </w:pPr>
    </w:p>
    <w:p w14:paraId="2BB5D242" w14:textId="77777777" w:rsidR="005E579A" w:rsidRDefault="005E579A" w:rsidP="00445A2B">
      <w:pPr>
        <w:jc w:val="center"/>
      </w:pPr>
      <w:r>
        <w:rPr>
          <w:rFonts w:ascii="Proxima Nova" w:hAnsi="Proxima Nova"/>
          <w:noProof/>
          <w:lang w:val="es-ES_tradnl" w:eastAsia="es-ES_tradnl"/>
        </w:rPr>
        <w:drawing>
          <wp:inline distT="0" distB="0" distL="0" distR="0" wp14:anchorId="3C2AD10F" wp14:editId="51A30AC8">
            <wp:extent cx="2553331" cy="688340"/>
            <wp:effectExtent l="0" t="0" r="1270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ptura de pantalla 2016-12-31 a las 18.16.23.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579209" cy="695316"/>
                    </a:xfrm>
                    <a:prstGeom prst="rect">
                      <a:avLst/>
                    </a:prstGeom>
                  </pic:spPr>
                </pic:pic>
              </a:graphicData>
            </a:graphic>
          </wp:inline>
        </w:drawing>
      </w:r>
    </w:p>
    <w:p w14:paraId="79500ABC" w14:textId="77777777" w:rsidR="00805722" w:rsidRDefault="00805722" w:rsidP="00445A2B">
      <w:pPr>
        <w:jc w:val="center"/>
      </w:pPr>
    </w:p>
    <w:p w14:paraId="0EB8C98F" w14:textId="7B9B7361" w:rsidR="00F243B9" w:rsidRDefault="00F243B9" w:rsidP="00F17051">
      <w:pPr>
        <w:ind w:firstLine="426"/>
      </w:pPr>
      <w:r>
        <w:t xml:space="preserve">En cuanto al vecindario, </w:t>
      </w:r>
      <w:r w:rsidRPr="001A6EF2">
        <w:rPr>
          <w:color w:val="000000" w:themeColor="text1"/>
        </w:rPr>
        <w:t xml:space="preserve">puede ser obtenido por dos </w:t>
      </w:r>
      <w:r w:rsidR="00063D36">
        <w:rPr>
          <w:color w:val="000000" w:themeColor="text1"/>
        </w:rPr>
        <w:t xml:space="preserve">vías, recibiendo los vecinos desde </w:t>
      </w:r>
      <w:r w:rsidRPr="001A6EF2">
        <w:rPr>
          <w:color w:val="000000" w:themeColor="text1"/>
        </w:rPr>
        <w:t xml:space="preserve">librería NMSLIB, explicado en </w:t>
      </w:r>
      <w:r w:rsidR="00FC5C71">
        <w:fldChar w:fldCharType="begin"/>
      </w:r>
      <w:r w:rsidR="00063D36">
        <w:rPr>
          <w:color w:val="000000" w:themeColor="text1"/>
        </w:rPr>
        <w:instrText xml:space="preserve"> REF _Ref472266374 \r \h </w:instrText>
      </w:r>
      <w:r w:rsidR="00FC5C71">
        <w:fldChar w:fldCharType="separate"/>
      </w:r>
      <w:r w:rsidR="00A8069E">
        <w:rPr>
          <w:color w:val="000000" w:themeColor="text1"/>
        </w:rPr>
        <w:t>3.4.1</w:t>
      </w:r>
      <w:r w:rsidR="00FC5C71">
        <w:fldChar w:fldCharType="end"/>
      </w:r>
      <w:r w:rsidR="00063D36">
        <w:t xml:space="preserve"> y </w:t>
      </w:r>
      <w:r w:rsidR="00FC5C71">
        <w:fldChar w:fldCharType="begin"/>
      </w:r>
      <w:r w:rsidR="00063D36">
        <w:instrText xml:space="preserve"> REF _Ref472266378 \r \h </w:instrText>
      </w:r>
      <w:r w:rsidR="00FC5C71">
        <w:fldChar w:fldCharType="separate"/>
      </w:r>
      <w:r w:rsidR="00A8069E">
        <w:t>3.4.2</w:t>
      </w:r>
      <w:r w:rsidR="00FC5C71">
        <w:fldChar w:fldCharType="end"/>
      </w:r>
      <w:r w:rsidRPr="001A6EF2">
        <w:rPr>
          <w:color w:val="000000" w:themeColor="text1"/>
        </w:rPr>
        <w:t xml:space="preserve"> o bien por el método tradicional calculando la similitud entre los usuarios y obteniendo las k similitudes</w:t>
      </w:r>
      <w:r>
        <w:t xml:space="preserve"> más altas.</w:t>
      </w:r>
    </w:p>
    <w:p w14:paraId="62191EC8" w14:textId="28071532" w:rsidR="00445A2B" w:rsidRPr="002A4BED" w:rsidRDefault="00445A2B" w:rsidP="00F17051">
      <w:pPr>
        <w:ind w:firstLine="426"/>
      </w:pPr>
      <w:r>
        <w:t xml:space="preserve">Dentro de las similitudes existen diferentes opciones como se menciona en </w:t>
      </w:r>
      <w:r w:rsidR="00FC5C71">
        <w:fldChar w:fldCharType="begin"/>
      </w:r>
      <w:r w:rsidR="00063D36">
        <w:instrText xml:space="preserve"> REF _Ref472266341 \r \h </w:instrText>
      </w:r>
      <w:r w:rsidR="00FC5C71">
        <w:fldChar w:fldCharType="separate"/>
      </w:r>
      <w:r w:rsidR="00A8069E">
        <w:t>2.1.2</w:t>
      </w:r>
      <w:r w:rsidR="00FC5C71">
        <w:fldChar w:fldCharType="end"/>
      </w:r>
      <w:r>
        <w:t xml:space="preserve">. Dos de ellas, coseno y </w:t>
      </w:r>
      <w:proofErr w:type="spellStart"/>
      <w:r>
        <w:t>Jaccard</w:t>
      </w:r>
      <w:proofErr w:type="spellEnd"/>
      <w:r>
        <w:t xml:space="preserve"> son utilizadas directamente desde la implementación que ofrece </w:t>
      </w:r>
      <w:proofErr w:type="spellStart"/>
      <w:r>
        <w:t>RankSys</w:t>
      </w:r>
      <w:proofErr w:type="spellEnd"/>
      <w:r>
        <w:t>, mientras que Pearson es implementada desde el inicio ofreciendo a su vez otras dos variantes.</w:t>
      </w:r>
      <w:r w:rsidR="002A4BED">
        <w:t xml:space="preserve"> También existe la posibilidad de aplicar un </w:t>
      </w:r>
      <w:proofErr w:type="spellStart"/>
      <w:r w:rsidR="002A4BED" w:rsidRPr="002A4BED">
        <w:rPr>
          <w:i/>
        </w:rPr>
        <w:t>threshold</w:t>
      </w:r>
      <w:proofErr w:type="spellEnd"/>
      <w:r w:rsidR="002A4BED">
        <w:t xml:space="preserve"> a la similitud, esto es </w:t>
      </w:r>
      <w:r w:rsidR="002A4BED">
        <w:lastRenderedPageBreak/>
        <w:t xml:space="preserve">un valor límite por debajo del cual no se van a considerar las similitudes, en el caso de escoger un </w:t>
      </w:r>
      <w:proofErr w:type="spellStart"/>
      <w:r w:rsidR="002A4BED">
        <w:t>threshold</w:t>
      </w:r>
      <w:proofErr w:type="spellEnd"/>
      <w:r w:rsidR="002A4BED">
        <w:t xml:space="preserve"> de 0.3, el vecindario no contendrá vecinos con un valor de similitud por debajo de 0.3, únicamente valores superiores.</w:t>
      </w:r>
    </w:p>
    <w:p w14:paraId="78BEC275" w14:textId="77777777" w:rsidR="00445A2B" w:rsidRDefault="00445A2B" w:rsidP="00F17051"/>
    <w:p w14:paraId="4937009C" w14:textId="77777777" w:rsidR="00EA250E" w:rsidRDefault="00445A2B" w:rsidP="00F17051">
      <w:pPr>
        <w:ind w:firstLine="426"/>
      </w:pPr>
      <w:r>
        <w:t>Cuando se calcula u</w:t>
      </w:r>
      <w:r w:rsidR="00D8510E">
        <w:t xml:space="preserve">na similitud entre dos usuarios se opera sobre los ítems que ambos han </w:t>
      </w:r>
      <w:r w:rsidR="00FC4EE3">
        <w:t>valorado</w:t>
      </w:r>
      <w:r w:rsidR="00D8510E">
        <w:t xml:space="preserve">, </w:t>
      </w:r>
      <w:r w:rsidR="006C1FC8">
        <w:t>aunque</w:t>
      </w:r>
      <w:r w:rsidR="00D8510E">
        <w:t xml:space="preserve"> también cabe la posibilidad de utilizar todo el conjunto de ítems</w:t>
      </w:r>
      <w:r w:rsidR="00F17051">
        <w:t>, asignando un valor por defecto a los ítems no comunes.</w:t>
      </w:r>
      <w:r w:rsidR="00EA250E">
        <w:t xml:space="preserve"> Normalmente este valor suele ser 0, pero un valor </w:t>
      </w:r>
      <w:r w:rsidR="00991B0D">
        <w:t>interesante</w:t>
      </w:r>
      <w:r w:rsidR="00EA250E">
        <w:t xml:space="preserve"> podría ser la media del usuario para </w:t>
      </w:r>
      <w:r w:rsidR="0006173E">
        <w:t>evitar</w:t>
      </w:r>
      <w:r w:rsidR="00EA250E">
        <w:t xml:space="preserve"> distorsionar </w:t>
      </w:r>
      <w:r w:rsidR="00B553EA">
        <w:t>en exceso</w:t>
      </w:r>
      <w:r w:rsidR="00EA250E">
        <w:t xml:space="preserve"> la similitud. </w:t>
      </w:r>
    </w:p>
    <w:p w14:paraId="5E1F2F1F" w14:textId="77777777" w:rsidR="00053BDD" w:rsidRDefault="00EA250E" w:rsidP="00F17051">
      <w:pPr>
        <w:ind w:firstLine="426"/>
      </w:pPr>
      <w:r>
        <w:t xml:space="preserve">En el diagrama, “Pearson </w:t>
      </w:r>
      <w:proofErr w:type="spellStart"/>
      <w:r>
        <w:t>all</w:t>
      </w:r>
      <w:proofErr w:type="spellEnd"/>
      <w:r>
        <w:t xml:space="preserve">” hace referencia a esto </w:t>
      </w:r>
      <w:r w:rsidR="00461C6E">
        <w:t>último</w:t>
      </w:r>
      <w:r>
        <w:t xml:space="preserve">, mientras que Pearson </w:t>
      </w:r>
      <w:proofErr w:type="spellStart"/>
      <w:r>
        <w:t>intersection</w:t>
      </w:r>
      <w:proofErr w:type="spellEnd"/>
      <w:r>
        <w:t xml:space="preserve"> implica</w:t>
      </w:r>
      <w:r w:rsidR="00F17051">
        <w:t xml:space="preserve"> </w:t>
      </w:r>
      <w:r>
        <w:t xml:space="preserve">el conjunto de ítems </w:t>
      </w:r>
      <w:r w:rsidR="007A56E9">
        <w:t>p</w:t>
      </w:r>
      <w:r>
        <w:t xml:space="preserve">untuados en común. </w:t>
      </w:r>
    </w:p>
    <w:p w14:paraId="6D5F98EB" w14:textId="77777777" w:rsidR="00080A7F" w:rsidRDefault="00080A7F" w:rsidP="004B4E8A"/>
    <w:p w14:paraId="077A555A" w14:textId="488BD8CE" w:rsidR="000D2A51" w:rsidRDefault="00C047FD" w:rsidP="00C047FD">
      <w:pPr>
        <w:ind w:firstLine="426"/>
      </w:pPr>
      <w:r>
        <w:t>La</w:t>
      </w:r>
      <w:r w:rsidR="00EA5148">
        <w:t xml:space="preserve"> segunda</w:t>
      </w:r>
      <w:r>
        <w:t xml:space="preserve"> </w:t>
      </w:r>
      <w:r w:rsidR="00EA5148">
        <w:t xml:space="preserve">variante </w:t>
      </w:r>
      <w:r>
        <w:t>(</w:t>
      </w:r>
      <w:proofErr w:type="spellStart"/>
      <w:r>
        <w:t>Similarity</w:t>
      </w:r>
      <w:proofErr w:type="spellEnd"/>
      <w:r>
        <w:t xml:space="preserve"> </w:t>
      </w:r>
      <w:proofErr w:type="spellStart"/>
      <w:r>
        <w:t>threshold</w:t>
      </w:r>
      <w:proofErr w:type="spellEnd"/>
      <w:r>
        <w:t>)</w:t>
      </w:r>
      <w:r w:rsidR="00EA5148">
        <w:t xml:space="preserve"> puede parecer redundante, ya que se ha utilizado antes para el vecindario, pero no es así, pues aunque normalmente utilicemos la misma similitud para calcular los vecinos y la que multiplica al rating, según la fórmula </w:t>
      </w:r>
      <w:r w:rsidR="00EA5148" w:rsidRPr="00EA5148">
        <w:rPr>
          <w:i/>
        </w:rPr>
        <w:t>sim</w:t>
      </w:r>
      <w:r w:rsidR="00EA5148">
        <w:t>(</w:t>
      </w:r>
      <w:proofErr w:type="spellStart"/>
      <w:proofErr w:type="gramStart"/>
      <w:r w:rsidR="00EA5148" w:rsidRPr="00EA5148">
        <w:rPr>
          <w:i/>
        </w:rPr>
        <w:t>u,v</w:t>
      </w:r>
      <w:proofErr w:type="spellEnd"/>
      <w:proofErr w:type="gramEnd"/>
      <w:r w:rsidR="00EA5148">
        <w:t>)</w:t>
      </w:r>
      <w:r w:rsidR="0057226A">
        <w:t xml:space="preserve"> en </w:t>
      </w:r>
      <w:r w:rsidR="00FC5C71">
        <w:fldChar w:fldCharType="begin"/>
      </w:r>
      <w:r w:rsidR="0057226A">
        <w:instrText xml:space="preserve"> REF _Ref472266542 \r \h </w:instrText>
      </w:r>
      <w:r w:rsidR="00FC5C71">
        <w:fldChar w:fldCharType="separate"/>
      </w:r>
      <w:r w:rsidR="00A8069E">
        <w:t>2.1.2</w:t>
      </w:r>
      <w:r w:rsidR="00FC5C71">
        <w:fldChar w:fldCharType="end"/>
      </w:r>
      <w:r w:rsidR="00EA5148">
        <w:t>, es posible</w:t>
      </w:r>
      <w:r w:rsidR="00D866A5">
        <w:t xml:space="preserve"> utilizar diferentes para cada caso, </w:t>
      </w:r>
      <w:r w:rsidR="00BF600B">
        <w:t xml:space="preserve">pudiéndose aplicar </w:t>
      </w:r>
      <w:proofErr w:type="spellStart"/>
      <w:r w:rsidR="00BF600B">
        <w:t>threshold</w:t>
      </w:r>
      <w:proofErr w:type="spellEnd"/>
      <w:r w:rsidR="00BF600B">
        <w:t xml:space="preserve"> a </w:t>
      </w:r>
      <w:r w:rsidR="00D866A5">
        <w:t>las tres posibilidades anteriores</w:t>
      </w:r>
      <w:r w:rsidR="00EA5148">
        <w:t>.</w:t>
      </w:r>
    </w:p>
    <w:p w14:paraId="7B291969" w14:textId="77777777" w:rsidR="0083241C" w:rsidRDefault="0083241C" w:rsidP="00C047FD">
      <w:pPr>
        <w:ind w:firstLine="426"/>
      </w:pPr>
    </w:p>
    <w:p w14:paraId="72C0C86D" w14:textId="52415E2B" w:rsidR="0083241C" w:rsidRDefault="0083241C" w:rsidP="00C047FD">
      <w:pPr>
        <w:ind w:firstLine="426"/>
      </w:pPr>
      <w:r>
        <w:t>La tercera y última variación es la</w:t>
      </w:r>
      <w:r w:rsidR="00675747">
        <w:t xml:space="preserve"> normalización, bien de </w:t>
      </w:r>
      <w:r>
        <w:t>ratings (</w:t>
      </w:r>
      <w:r w:rsidR="00FC5C71">
        <w:fldChar w:fldCharType="begin"/>
      </w:r>
      <w:r w:rsidR="0057226A">
        <w:instrText xml:space="preserve"> REF _Ref472266579 \r \h </w:instrText>
      </w:r>
      <w:r w:rsidR="00FC5C71">
        <w:fldChar w:fldCharType="separate"/>
      </w:r>
      <w:r w:rsidR="00A8069E">
        <w:t>2.2</w:t>
      </w:r>
      <w:r w:rsidR="00FC5C71">
        <w:fldChar w:fldCharType="end"/>
      </w:r>
      <w:r>
        <w:t xml:space="preserve">) </w:t>
      </w:r>
      <w:r w:rsidR="00675747">
        <w:t>o de similitud</w:t>
      </w:r>
      <w:r w:rsidR="001D54A2">
        <w:t xml:space="preserve">. La </w:t>
      </w:r>
      <w:r w:rsidR="002234FC">
        <w:t>normalización de similitudes implica dividir</w:t>
      </w:r>
      <w:r w:rsidR="004D15AB">
        <w:t xml:space="preserve"> </w:t>
      </w:r>
      <w:r w:rsidR="00795158">
        <w:t xml:space="preserve">por el valor absoluto de la </w:t>
      </w:r>
      <w:r w:rsidR="00D156DD">
        <w:t xml:space="preserve">suma de las </w:t>
      </w:r>
      <w:r w:rsidR="00795158">
        <w:t>similitud</w:t>
      </w:r>
      <w:r w:rsidR="00D156DD">
        <w:t>es utilizadas en el sumatorio. Por otra parte, la normalización del rating implica establecer un intervalo fijo en el que se van a representar, normalmente [1,5]</w:t>
      </w:r>
      <w:r w:rsidR="00050E54">
        <w:t xml:space="preserve">. En el caso de no aplicar normalización al rating, los valores de recomendación en vez de variar dentro del rango, tomarían valores muy altos, resultante de la suma de todos los ítems comunes. </w:t>
      </w:r>
    </w:p>
    <w:p w14:paraId="68D60464" w14:textId="77777777" w:rsidR="00050E54" w:rsidRDefault="00050E54" w:rsidP="00C047FD">
      <w:pPr>
        <w:ind w:firstLine="426"/>
      </w:pPr>
    </w:p>
    <w:p w14:paraId="757367D6" w14:textId="77777777" w:rsidR="00050E54" w:rsidRDefault="00050E54" w:rsidP="00C047FD">
      <w:pPr>
        <w:ind w:firstLine="426"/>
      </w:pPr>
      <w:r>
        <w:t xml:space="preserve">Lo más común es que la normalización se aplique únicamente para presentarle al usuario los resultados, ya que internamente, no importa tener </w:t>
      </w:r>
      <w:r w:rsidR="007F1E05">
        <w:t>v</w:t>
      </w:r>
      <w:r>
        <w:t xml:space="preserve">alores desproporcionados ya que </w:t>
      </w:r>
      <w:r w:rsidR="007F1E05">
        <w:t xml:space="preserve">hay que ordenarlos, siendo </w:t>
      </w:r>
      <w:r>
        <w:t>el valor más alto</w:t>
      </w:r>
      <w:r w:rsidR="007F1E05">
        <w:t xml:space="preserve"> </w:t>
      </w:r>
      <w:r>
        <w:t xml:space="preserve">el ítem </w:t>
      </w:r>
      <w:r w:rsidR="007F1E05">
        <w:t>más recomendable</w:t>
      </w:r>
      <w:r w:rsidR="00CC0116">
        <w:t>.</w:t>
      </w:r>
    </w:p>
    <w:p w14:paraId="67637214" w14:textId="77777777" w:rsidR="000C3139" w:rsidRDefault="000C3139" w:rsidP="00C047FD">
      <w:pPr>
        <w:ind w:firstLine="426"/>
      </w:pPr>
    </w:p>
    <w:p w14:paraId="6D1C547C" w14:textId="21BB4890" w:rsidR="000C3139" w:rsidRDefault="000C3139" w:rsidP="00C047FD">
      <w:pPr>
        <w:ind w:firstLine="426"/>
      </w:pPr>
      <w:r>
        <w:t xml:space="preserve">De esta manera podríamos parametrizar la </w:t>
      </w:r>
      <w:r w:rsidR="003D4C32">
        <w:t xml:space="preserve">fórmula </w:t>
      </w:r>
      <w:r>
        <w:t>en tres puntos:</w:t>
      </w:r>
    </w:p>
    <w:p w14:paraId="72E21679" w14:textId="77777777" w:rsidR="000C3139" w:rsidRDefault="000C3139" w:rsidP="00C047FD">
      <w:pPr>
        <w:ind w:firstLine="426"/>
      </w:pPr>
    </w:p>
    <w:p w14:paraId="668522DB" w14:textId="77777777" w:rsidR="000D2A51" w:rsidRDefault="00030320" w:rsidP="00030320">
      <w:pPr>
        <w:jc w:val="center"/>
      </w:pPr>
      <w:r>
        <w:rPr>
          <w:noProof/>
          <w:lang w:val="es-ES_tradnl" w:eastAsia="es-ES_tradnl"/>
        </w:rPr>
        <w:drawing>
          <wp:inline distT="0" distB="0" distL="0" distR="0" wp14:anchorId="76E18ECB" wp14:editId="462FF06A">
            <wp:extent cx="3094082" cy="770087"/>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formula.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179589" cy="791369"/>
                    </a:xfrm>
                    <a:prstGeom prst="rect">
                      <a:avLst/>
                    </a:prstGeom>
                  </pic:spPr>
                </pic:pic>
              </a:graphicData>
            </a:graphic>
          </wp:inline>
        </w:drawing>
      </w:r>
    </w:p>
    <w:p w14:paraId="1C9711FD" w14:textId="77777777" w:rsidR="00673B3B" w:rsidRDefault="00673B3B" w:rsidP="00030320">
      <w:pPr>
        <w:jc w:val="center"/>
      </w:pPr>
    </w:p>
    <w:p w14:paraId="6A99D5FF" w14:textId="77777777" w:rsidR="00BB7049" w:rsidRDefault="00BB7049" w:rsidP="00030320">
      <w:pPr>
        <w:jc w:val="center"/>
      </w:pPr>
    </w:p>
    <w:p w14:paraId="2AB39598" w14:textId="47E76E72" w:rsidR="00BB7049" w:rsidRDefault="00BB7049" w:rsidP="007C20BF">
      <w:pPr>
        <w:pStyle w:val="Prrafodelista"/>
        <w:numPr>
          <w:ilvl w:val="0"/>
          <w:numId w:val="23"/>
        </w:numPr>
      </w:pPr>
      <w:r>
        <w:t>En el primero se suma la media del usuario</w:t>
      </w:r>
      <w:r w:rsidR="003D4C32">
        <w:t xml:space="preserve"> tanto</w:t>
      </w:r>
      <w:r w:rsidR="00D15910">
        <w:t xml:space="preserve"> en Mean-</w:t>
      </w:r>
      <w:proofErr w:type="spellStart"/>
      <w:r w:rsidR="00D15910">
        <w:t>Centering</w:t>
      </w:r>
      <w:proofErr w:type="spellEnd"/>
      <w:r w:rsidR="003D4C32">
        <w:t xml:space="preserve"> como </w:t>
      </w:r>
      <w:r w:rsidR="00D15910">
        <w:t>en Z-score (</w:t>
      </w:r>
      <w:r w:rsidR="00FC5C71">
        <w:fldChar w:fldCharType="begin"/>
      </w:r>
      <w:r w:rsidR="0057226A">
        <w:instrText xml:space="preserve"> REF _Ref472266594 \r \h </w:instrText>
      </w:r>
      <w:r w:rsidR="00FC5C71">
        <w:fldChar w:fldCharType="separate"/>
      </w:r>
      <w:r w:rsidR="00A8069E">
        <w:t>2.2</w:t>
      </w:r>
      <w:r w:rsidR="00FC5C71">
        <w:fldChar w:fldCharType="end"/>
      </w:r>
      <w:r w:rsidR="00D15910">
        <w:t>)</w:t>
      </w:r>
      <w:del w:id="241" w:author="Alejandro Gil Hernán" w:date="2017-01-16T19:48:00Z">
        <w:r w:rsidDel="009C5827">
          <w:delText xml:space="preserve"> </w:delText>
        </w:r>
      </w:del>
      <w:r>
        <w:t xml:space="preserve">.   </w:t>
      </w:r>
    </w:p>
    <w:p w14:paraId="467EA8A8" w14:textId="77777777" w:rsidR="003B7A84" w:rsidRDefault="003B7A84" w:rsidP="003B7A84">
      <w:pPr>
        <w:pStyle w:val="Prrafodelista"/>
        <w:ind w:left="1146"/>
      </w:pPr>
    </w:p>
    <w:p w14:paraId="041916F7" w14:textId="77777777" w:rsidR="00331102" w:rsidRDefault="00331102" w:rsidP="007C20BF">
      <w:pPr>
        <w:pStyle w:val="Prrafodelista"/>
        <w:numPr>
          <w:ilvl w:val="0"/>
          <w:numId w:val="23"/>
        </w:numPr>
      </w:pPr>
      <w:r>
        <w:t>En el segundo, se decide normalizar o no la similitud</w:t>
      </w:r>
      <w:r w:rsidR="003D4C32">
        <w:t xml:space="preserve">, y en el caso de Z-score, también se </w:t>
      </w:r>
      <w:proofErr w:type="spellStart"/>
      <w:r w:rsidR="003D4C32">
        <w:t>multitplica</w:t>
      </w:r>
      <w:proofErr w:type="spellEnd"/>
      <w:r w:rsidR="003D4C32">
        <w:t xml:space="preserve"> por la desviación típica del usuario</w:t>
      </w:r>
      <w:r>
        <w:t>.</w:t>
      </w:r>
    </w:p>
    <w:p w14:paraId="5192C4B7" w14:textId="77777777" w:rsidR="00331102" w:rsidRDefault="00331102" w:rsidP="00331102"/>
    <w:p w14:paraId="06918929" w14:textId="734600ED" w:rsidR="000D2A51" w:rsidRDefault="00331102" w:rsidP="007C20BF">
      <w:pPr>
        <w:pStyle w:val="Prrafodelista"/>
        <w:numPr>
          <w:ilvl w:val="0"/>
          <w:numId w:val="23"/>
        </w:numPr>
      </w:pPr>
      <w:r>
        <w:t xml:space="preserve">En el último se aplica la normalización de ratings, restando 0 en caso de STD, la media del </w:t>
      </w:r>
      <w:r w:rsidR="00B4252C">
        <w:t xml:space="preserve">vecino </w:t>
      </w:r>
      <w:r>
        <w:t>en Mean-</w:t>
      </w:r>
      <w:proofErr w:type="spellStart"/>
      <w:r>
        <w:t>Centering</w:t>
      </w:r>
      <w:proofErr w:type="spellEnd"/>
      <w:r>
        <w:t xml:space="preserve"> y la media del </w:t>
      </w:r>
      <w:r w:rsidR="00B4252C">
        <w:t xml:space="preserve">vecino </w:t>
      </w:r>
      <w:r>
        <w:t xml:space="preserve">dividida entre </w:t>
      </w:r>
      <w:r w:rsidR="00B4252C">
        <w:t xml:space="preserve">su </w:t>
      </w:r>
      <w:r>
        <w:t>desviación típica si aplicamos Z-score.</w:t>
      </w:r>
    </w:p>
    <w:p w14:paraId="184793DB" w14:textId="77777777" w:rsidR="000D2A51" w:rsidRDefault="000D2A51" w:rsidP="004B4E8A"/>
    <w:p w14:paraId="0D00079D" w14:textId="77777777" w:rsidR="000D2A51" w:rsidRDefault="000D2A51" w:rsidP="004B4E8A"/>
    <w:p w14:paraId="5530B759" w14:textId="77777777" w:rsidR="000D2A51" w:rsidRDefault="0020329B" w:rsidP="000D2A51">
      <w:pPr>
        <w:pStyle w:val="Ttulo3"/>
      </w:pPr>
      <w:bookmarkStart w:id="242" w:name="_Librerías_externas_utilizadas"/>
      <w:bookmarkEnd w:id="242"/>
      <w:r>
        <w:lastRenderedPageBreak/>
        <w:t xml:space="preserve"> </w:t>
      </w:r>
      <w:bookmarkStart w:id="243" w:name="_Toc471826487"/>
      <w:bookmarkStart w:id="244" w:name="_Ref472266374"/>
      <w:bookmarkStart w:id="245" w:name="_Ref472275158"/>
      <w:bookmarkStart w:id="246" w:name="_Ref472275435"/>
      <w:r w:rsidR="000D2A51">
        <w:t>Librerías externas utilizadas</w:t>
      </w:r>
      <w:bookmarkEnd w:id="243"/>
      <w:bookmarkEnd w:id="244"/>
      <w:bookmarkEnd w:id="245"/>
      <w:bookmarkEnd w:id="246"/>
    </w:p>
    <w:p w14:paraId="48F6BCB4" w14:textId="77777777" w:rsidR="009869CD" w:rsidRDefault="009869CD" w:rsidP="009869CD"/>
    <w:p w14:paraId="3CB22A65" w14:textId="7080C95C" w:rsidR="00DA1CB0" w:rsidRDefault="00F931A5" w:rsidP="009869CD">
      <w:r>
        <w:t>La librería principal en la que está basado el proyecto es RankSys</w:t>
      </w:r>
      <w:r w:rsidR="00DA1CB0">
        <w:rPr>
          <w:vertAlign w:val="superscript"/>
        </w:rPr>
        <w:t>2</w:t>
      </w:r>
      <w:r w:rsidR="00CA2723">
        <w:t xml:space="preserve">, un </w:t>
      </w:r>
      <w:proofErr w:type="spellStart"/>
      <w:r w:rsidR="00CA2723">
        <w:t>framework</w:t>
      </w:r>
      <w:proofErr w:type="spellEnd"/>
      <w:r w:rsidR="00CA2723">
        <w:t xml:space="preserve"> para la implementación de algoritmos de recomendación y evaluación</w:t>
      </w:r>
      <w:r w:rsidR="00AC3751">
        <w:t>.</w:t>
      </w:r>
      <w:ins w:id="247" w:author="Alejandro Gil Hernán" w:date="2017-01-16T18:14:00Z">
        <w:r w:rsidR="00650792">
          <w:t xml:space="preserve"> Posee </w:t>
        </w:r>
      </w:ins>
      <w:ins w:id="248" w:author="Alejandro Gil Hernán" w:date="2017-01-16T18:15:00Z">
        <w:r w:rsidR="00650792">
          <w:t xml:space="preserve">algoritmos </w:t>
        </w:r>
        <w:proofErr w:type="spellStart"/>
        <w:r w:rsidR="00650792">
          <w:t>báscos</w:t>
        </w:r>
        <w:proofErr w:type="spellEnd"/>
        <w:r w:rsidR="00650792">
          <w:t xml:space="preserve"> (popularidad, </w:t>
        </w:r>
        <w:proofErr w:type="spellStart"/>
        <w:r w:rsidR="00650792">
          <w:t>knn</w:t>
        </w:r>
        <w:proofErr w:type="spellEnd"/>
        <w:r w:rsidR="00650792">
          <w:t xml:space="preserve">, factorización de matrices), similitudes (coseno, </w:t>
        </w:r>
        <w:proofErr w:type="spellStart"/>
        <w:r w:rsidR="00650792">
          <w:t>jaccard</w:t>
        </w:r>
        <w:proofErr w:type="spellEnd"/>
        <w:r w:rsidR="00650792">
          <w:t>) para métodos basados en ítem y usuario</w:t>
        </w:r>
        <w:r w:rsidR="00650792">
          <w:rPr>
            <w:rStyle w:val="Refdecomentario"/>
          </w:rPr>
          <w:commentReference w:id="249"/>
        </w:r>
        <w:r w:rsidR="00650792">
          <w:t>.</w:t>
        </w:r>
      </w:ins>
      <w:r w:rsidR="00AC3751">
        <w:t xml:space="preserve"> </w:t>
      </w:r>
      <w:proofErr w:type="spellStart"/>
      <w:r w:rsidR="001D27EF">
        <w:t>RankSys</w:t>
      </w:r>
      <w:proofErr w:type="spellEnd"/>
      <w:r w:rsidR="001D27EF">
        <w:t xml:space="preserve"> ha sido programada en Java 8, tomando ventajas de </w:t>
      </w:r>
      <w:r w:rsidR="00285F23">
        <w:t xml:space="preserve">esta </w:t>
      </w:r>
      <w:r w:rsidR="001D27EF">
        <w:t>nueva versión, como las expresiones lambda</w:t>
      </w:r>
      <w:r w:rsidR="00DA1CB0">
        <w:t xml:space="preserve"> o </w:t>
      </w:r>
      <w:proofErr w:type="spellStart"/>
      <w:r w:rsidR="00DA1CB0" w:rsidRPr="00DA1CB0">
        <w:rPr>
          <w:i/>
        </w:rPr>
        <w:t>streams</w:t>
      </w:r>
      <w:proofErr w:type="spellEnd"/>
      <w:r w:rsidR="00DA1CB0">
        <w:t>, así como la facilidad de paralelizar el código para obtener mayor rendimiento.</w:t>
      </w:r>
      <w:r w:rsidR="00C91FC2">
        <w:t xml:space="preserve"> </w:t>
      </w:r>
      <w:r w:rsidR="007B47AF">
        <w:t xml:space="preserve">Se han </w:t>
      </w:r>
      <w:r w:rsidR="00AE6AB0">
        <w:t xml:space="preserve">evaluado otras librerías como </w:t>
      </w:r>
      <w:proofErr w:type="spellStart"/>
      <w:r w:rsidR="00AE6AB0">
        <w:t>LensKit</w:t>
      </w:r>
      <w:proofErr w:type="spellEnd"/>
      <w:r w:rsidR="00AE6AB0">
        <w:t xml:space="preserve"> o </w:t>
      </w:r>
      <w:proofErr w:type="spellStart"/>
      <w:proofErr w:type="gramStart"/>
      <w:r w:rsidR="00AE6AB0">
        <w:t>Mahout</w:t>
      </w:r>
      <w:proofErr w:type="spellEnd"/>
      <w:proofErr w:type="gramEnd"/>
      <w:r w:rsidR="00A61831">
        <w:t xml:space="preserve"> pero no se obtenían los mismos resultados que con </w:t>
      </w:r>
      <w:proofErr w:type="spellStart"/>
      <w:r w:rsidR="00A61831">
        <w:t>RankSys</w:t>
      </w:r>
      <w:proofErr w:type="spellEnd"/>
      <w:r w:rsidR="009178DA">
        <w:t>.</w:t>
      </w:r>
    </w:p>
    <w:p w14:paraId="1A1138D7" w14:textId="77777777" w:rsidR="00CA5351" w:rsidDel="00650792" w:rsidRDefault="00CA5351" w:rsidP="009869CD">
      <w:pPr>
        <w:rPr>
          <w:del w:id="250" w:author="Alejandro Gil Hernán" w:date="2017-01-16T18:15:00Z"/>
        </w:rPr>
      </w:pPr>
    </w:p>
    <w:p w14:paraId="21BE42E9" w14:textId="699EFAAC" w:rsidR="00E6304A" w:rsidDel="00650792" w:rsidRDefault="00CA5351">
      <w:pPr>
        <w:rPr>
          <w:del w:id="251" w:author="Alejandro Gil Hernán" w:date="2017-01-16T18:15:00Z"/>
        </w:rPr>
        <w:pPrChange w:id="252" w:author="Alejandro Gil Hernán" w:date="2017-01-16T18:15:00Z">
          <w:pPr>
            <w:ind w:firstLine="426"/>
          </w:pPr>
        </w:pPrChange>
      </w:pPr>
      <w:commentRangeStart w:id="253"/>
      <w:commentRangeStart w:id="254"/>
      <w:commentRangeStart w:id="255"/>
      <w:del w:id="256" w:author="Alejandro Gil Hernán" w:date="2017-01-16T18:15:00Z">
        <w:r w:rsidDel="00650792">
          <w:delText>RankSys ofrece una base a la de recomendación y evaluación, posee</w:delText>
        </w:r>
      </w:del>
    </w:p>
    <w:p w14:paraId="1B199DF8" w14:textId="304D611A" w:rsidR="00CA5351" w:rsidDel="00650792" w:rsidRDefault="00CA5351">
      <w:pPr>
        <w:rPr>
          <w:del w:id="257" w:author="Alejandro Gil Hernán" w:date="2017-01-16T18:15:00Z"/>
        </w:rPr>
        <w:pPrChange w:id="258" w:author="Alejandro Gil Hernán" w:date="2017-01-16T18:15:00Z">
          <w:pPr>
            <w:ind w:firstLine="426"/>
          </w:pPr>
        </w:pPrChange>
      </w:pPr>
      <w:del w:id="259" w:author="Alejandro Gil Hernán" w:date="2017-01-16T18:15:00Z">
        <w:r w:rsidDel="00650792">
          <w:delText xml:space="preserve"> algoritmos báscos (popularidad, knn, factorización de matrices), similitudes (coseno, jaccard) para métodos basados en ítem y usuario</w:delText>
        </w:r>
        <w:commentRangeEnd w:id="253"/>
        <w:r w:rsidR="00285F23" w:rsidDel="00650792">
          <w:rPr>
            <w:rStyle w:val="Refdecomentario"/>
          </w:rPr>
          <w:commentReference w:id="253"/>
        </w:r>
      </w:del>
      <w:commentRangeEnd w:id="254"/>
      <w:r w:rsidR="00650792">
        <w:rPr>
          <w:rStyle w:val="Refdecomentario"/>
        </w:rPr>
        <w:commentReference w:id="254"/>
      </w:r>
      <w:commentRangeEnd w:id="255"/>
      <w:r w:rsidR="00650792">
        <w:rPr>
          <w:rStyle w:val="Refdecomentario"/>
        </w:rPr>
        <w:commentReference w:id="255"/>
      </w:r>
      <w:del w:id="260" w:author="Alejandro Gil Hernán" w:date="2017-01-16T18:15:00Z">
        <w:r w:rsidDel="00650792">
          <w:delText>.</w:delText>
        </w:r>
      </w:del>
    </w:p>
    <w:p w14:paraId="40CDE4D9" w14:textId="77777777" w:rsidR="00D23C2E" w:rsidRDefault="00D23C2E">
      <w:pPr>
        <w:pPrChange w:id="261" w:author="Alejandro Gil Hernán" w:date="2017-01-16T18:15:00Z">
          <w:pPr>
            <w:ind w:firstLine="426"/>
          </w:pPr>
        </w:pPrChange>
      </w:pPr>
    </w:p>
    <w:p w14:paraId="35D123B0" w14:textId="47DD717C" w:rsidR="00DE5D2D" w:rsidRDefault="00D23C2E" w:rsidP="00DE5D2D">
      <w:pPr>
        <w:ind w:firstLine="426"/>
      </w:pPr>
      <w:r>
        <w:t>La otra librería utilizada se trata de NMSLIB</w:t>
      </w:r>
      <w:r w:rsidR="0079417E">
        <w:t xml:space="preserve">, </w:t>
      </w:r>
      <w:r w:rsidR="001C431B">
        <w:t>la cual realiza un cálculo de vecinos de manera aproximada</w:t>
      </w:r>
      <w:r w:rsidR="00B37543">
        <w:t xml:space="preserve"> para ahorrar tiempo de ejecución y </w:t>
      </w:r>
      <w:r w:rsidR="00EC017A">
        <w:t>recursos hardware</w:t>
      </w:r>
      <w:r w:rsidR="00B37543">
        <w:t xml:space="preserve">, pues en lugar de ordenar la lista de todos los vecinos para </w:t>
      </w:r>
      <w:r w:rsidR="00285F23">
        <w:t xml:space="preserve">tomar </w:t>
      </w:r>
      <w:r w:rsidR="00B37543">
        <w:t xml:space="preserve">los k más cercanos, </w:t>
      </w:r>
      <w:r w:rsidR="00DE5D2D">
        <w:t>calcula la distancia entre los vectores (usuarios o ítems) en un espacio multidimensional.</w:t>
      </w:r>
      <w:r w:rsidR="00580D76">
        <w:t xml:space="preserve"> Para conectar estas dos librerías utilizamos </w:t>
      </w:r>
      <w:r w:rsidR="00285F23">
        <w:t xml:space="preserve">una tercera: </w:t>
      </w:r>
      <w:r w:rsidR="00580D76">
        <w:t xml:space="preserve">Apache </w:t>
      </w:r>
      <w:proofErr w:type="spellStart"/>
      <w:r w:rsidR="00580D76">
        <w:t>Thrift</w:t>
      </w:r>
      <w:proofErr w:type="spellEnd"/>
      <w:r w:rsidR="00580D76">
        <w:t xml:space="preserve"> (</w:t>
      </w:r>
      <w:r w:rsidR="00FC5C71">
        <w:fldChar w:fldCharType="begin"/>
      </w:r>
      <w:r w:rsidR="00580D76">
        <w:instrText xml:space="preserve"> REF _Ref472275569 \r \h </w:instrText>
      </w:r>
      <w:r w:rsidR="00FC5C71">
        <w:fldChar w:fldCharType="separate"/>
      </w:r>
      <w:r w:rsidR="00A8069E">
        <w:t>3.4.4</w:t>
      </w:r>
      <w:r w:rsidR="00FC5C71">
        <w:fldChar w:fldCharType="end"/>
      </w:r>
      <w:r w:rsidR="00580D76">
        <w:t>)</w:t>
      </w:r>
    </w:p>
    <w:p w14:paraId="3352DC06" w14:textId="77777777" w:rsidR="007B5441" w:rsidRPr="00D51EDE" w:rsidRDefault="007B5441" w:rsidP="000D2A51"/>
    <w:p w14:paraId="0CCF97CB" w14:textId="77777777" w:rsidR="00CB2C1F" w:rsidRDefault="00CB2C1F" w:rsidP="00CB2C1F">
      <w:pPr>
        <w:pStyle w:val="Ttulo3"/>
      </w:pPr>
      <w:bookmarkStart w:id="262" w:name="_Cálculo_aproximado_de"/>
      <w:bookmarkStart w:id="263" w:name="_Toc471826488"/>
      <w:bookmarkStart w:id="264" w:name="_Ref472266378"/>
      <w:bookmarkStart w:id="265" w:name="_Ref472274830"/>
      <w:bookmarkEnd w:id="262"/>
      <w:r>
        <w:t>Cálculo aproximado de vecinos</w:t>
      </w:r>
      <w:bookmarkEnd w:id="263"/>
      <w:bookmarkEnd w:id="264"/>
      <w:bookmarkEnd w:id="265"/>
    </w:p>
    <w:p w14:paraId="12FEF069" w14:textId="77777777" w:rsidR="00D3114D" w:rsidRDefault="00D3114D" w:rsidP="00D3114D"/>
    <w:p w14:paraId="59599F52" w14:textId="61636731" w:rsidR="003B13F9" w:rsidRDefault="00BE0CF8" w:rsidP="003B13F9">
      <w:r>
        <w:t>E</w:t>
      </w:r>
      <w:r w:rsidR="00615B99">
        <w:t xml:space="preserve">l </w:t>
      </w:r>
      <w:r w:rsidR="007B5441">
        <w:t xml:space="preserve">cálculo de vecinos aproximados </w:t>
      </w:r>
      <w:r w:rsidR="005D466A">
        <w:t xml:space="preserve">nace con la librería </w:t>
      </w:r>
      <w:r w:rsidR="00D3114D">
        <w:t>Annoy</w:t>
      </w:r>
      <w:r w:rsidR="003B13F9" w:rsidRPr="003B13F9">
        <w:rPr>
          <w:vertAlign w:val="superscript"/>
        </w:rPr>
        <w:t>3</w:t>
      </w:r>
      <w:r w:rsidR="003B13F9" w:rsidRPr="003B13F9">
        <w:t xml:space="preserve"> </w:t>
      </w:r>
      <w:r w:rsidR="003B13F9">
        <w:t xml:space="preserve">creada por </w:t>
      </w:r>
      <w:r w:rsidR="003B13F9" w:rsidRPr="003B13F9">
        <w:t xml:space="preserve">Erik </w:t>
      </w:r>
      <w:proofErr w:type="spellStart"/>
      <w:r w:rsidR="003B13F9" w:rsidRPr="003B13F9">
        <w:t>Bernhardsson</w:t>
      </w:r>
      <w:proofErr w:type="spellEnd"/>
      <w:r w:rsidR="000C3F29">
        <w:t xml:space="preserve"> </w:t>
      </w:r>
      <w:r w:rsidR="00FC5C71">
        <w:fldChar w:fldCharType="begin"/>
      </w:r>
      <w:r w:rsidR="000C3F29">
        <w:instrText xml:space="preserve"> REF _Ref471743373 \r \h </w:instrText>
      </w:r>
      <w:r w:rsidR="00FC5C71">
        <w:fldChar w:fldCharType="separate"/>
      </w:r>
      <w:r w:rsidR="00A8069E">
        <w:t>[2]</w:t>
      </w:r>
      <w:r w:rsidR="00FC5C71">
        <w:fldChar w:fldCharType="end"/>
      </w:r>
      <w:r w:rsidR="000C3F29">
        <w:t xml:space="preserve">, </w:t>
      </w:r>
      <w:r w:rsidR="00FC5C71">
        <w:fldChar w:fldCharType="begin"/>
      </w:r>
      <w:r w:rsidR="000C3F29">
        <w:instrText xml:space="preserve"> REF _Ref471743356 \r \h </w:instrText>
      </w:r>
      <w:r w:rsidR="00FC5C71">
        <w:fldChar w:fldCharType="separate"/>
      </w:r>
      <w:ins w:id="266" w:author="Alejandro Gil Hernán" w:date="2017-01-16T20:10:00Z">
        <w:r w:rsidR="00A8069E">
          <w:rPr>
            <w:b/>
            <w:bCs/>
          </w:rPr>
          <w:t>¡Error! No se encuentra el origen de la referencia.</w:t>
        </w:r>
      </w:ins>
      <w:del w:id="267" w:author="Alejandro Gil Hernán" w:date="2017-01-16T20:10:00Z">
        <w:r w:rsidR="0057226A" w:rsidDel="00A8069E">
          <w:delText>[3]</w:delText>
        </w:r>
      </w:del>
      <w:r w:rsidR="00FC5C71">
        <w:fldChar w:fldCharType="end"/>
      </w:r>
      <w:r w:rsidR="000C3F29">
        <w:t xml:space="preserve"> y </w:t>
      </w:r>
      <w:r w:rsidR="00FC5C71">
        <w:fldChar w:fldCharType="begin"/>
      </w:r>
      <w:r w:rsidR="000C3F29">
        <w:instrText xml:space="preserve"> REF _Ref471743361 \r \h </w:instrText>
      </w:r>
      <w:r w:rsidR="00FC5C71">
        <w:fldChar w:fldCharType="separate"/>
      </w:r>
      <w:r w:rsidR="00A8069E">
        <w:t>[4]</w:t>
      </w:r>
      <w:r w:rsidR="00FC5C71">
        <w:fldChar w:fldCharType="end"/>
      </w:r>
      <w:r w:rsidR="005E5878">
        <w:t>.</w:t>
      </w:r>
      <w:r>
        <w:t xml:space="preserve"> La finalidad es la misma que el cómputo mediante similitudes, obtener los k vecinos más cercanos a un usuario en concreto. </w:t>
      </w:r>
    </w:p>
    <w:p w14:paraId="5E41E8F3" w14:textId="77777777" w:rsidR="00881C8B" w:rsidRDefault="00881C8B" w:rsidP="003B13F9"/>
    <w:p w14:paraId="21929C27" w14:textId="77777777" w:rsidR="00881C8B" w:rsidRDefault="00881C8B" w:rsidP="00881C8B">
      <w:pPr>
        <w:keepNext/>
        <w:jc w:val="center"/>
      </w:pPr>
      <w:r>
        <w:rPr>
          <w:noProof/>
          <w:lang w:val="es-ES_tradnl" w:eastAsia="es-ES_tradnl"/>
        </w:rPr>
        <w:drawing>
          <wp:inline distT="0" distB="0" distL="0" distR="0" wp14:anchorId="3826F74A" wp14:editId="49E9911F">
            <wp:extent cx="3104878" cy="2404538"/>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atter-nns-20-1024x793.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114869" cy="2412275"/>
                    </a:xfrm>
                    <a:prstGeom prst="rect">
                      <a:avLst/>
                    </a:prstGeom>
                  </pic:spPr>
                </pic:pic>
              </a:graphicData>
            </a:graphic>
          </wp:inline>
        </w:drawing>
      </w:r>
    </w:p>
    <w:p w14:paraId="107D50E6" w14:textId="132D99D0" w:rsidR="005E5878" w:rsidRDefault="00881C8B" w:rsidP="0085640A">
      <w:pPr>
        <w:pStyle w:val="Descripcin"/>
      </w:pPr>
      <w:bookmarkStart w:id="268" w:name="_Toc471825599"/>
      <w:r>
        <w:t xml:space="preserve">Figura </w:t>
      </w:r>
      <w:fldSimple w:instr=" SEQ Figura \* ARABIC ">
        <w:r w:rsidR="00A8069E">
          <w:rPr>
            <w:noProof/>
          </w:rPr>
          <w:t>8</w:t>
        </w:r>
      </w:fldSimple>
      <w:r>
        <w:t>. Mapa bidimensional de usuarios</w:t>
      </w:r>
      <w:bookmarkEnd w:id="268"/>
    </w:p>
    <w:p w14:paraId="32953B08" w14:textId="77777777" w:rsidR="005E5878" w:rsidRDefault="00BE0CF8" w:rsidP="005E5878">
      <w:pPr>
        <w:ind w:firstLine="426"/>
      </w:pPr>
      <w:r>
        <w:t xml:space="preserve">La idea </w:t>
      </w:r>
      <w:r w:rsidR="00615B99">
        <w:t xml:space="preserve">básica es </w:t>
      </w:r>
      <w:r w:rsidR="00E74856">
        <w:t>representar objetos en un espacio donde la proximidad implique que sean parecidos</w:t>
      </w:r>
      <w:r w:rsidR="002842B4">
        <w:t xml:space="preserve"> entre ellos</w:t>
      </w:r>
      <w:r w:rsidR="00B95A88">
        <w:t xml:space="preserve">. En el caso de filtrado colaborativo, </w:t>
      </w:r>
      <w:r w:rsidR="00DF7E53">
        <w:t xml:space="preserve">un </w:t>
      </w:r>
      <w:proofErr w:type="spellStart"/>
      <w:r w:rsidR="00DF7E53">
        <w:t>dataset</w:t>
      </w:r>
      <w:proofErr w:type="spellEnd"/>
      <w:r w:rsidR="00DF7E53">
        <w:t xml:space="preserve"> con 10 usuarios y 5 </w:t>
      </w:r>
      <w:r w:rsidR="00C80029">
        <w:t>ítems compondrá un espacio de 5</w:t>
      </w:r>
      <w:r w:rsidR="00DF7E53">
        <w:t xml:space="preserve"> dimensiones. La proximidad entre dos vectores normalmente se mide con la distancia </w:t>
      </w:r>
      <w:proofErr w:type="spellStart"/>
      <w:r w:rsidR="00DF7E53">
        <w:t>euclídea</w:t>
      </w:r>
      <w:proofErr w:type="spellEnd"/>
      <w:r w:rsidR="00DF7E53">
        <w:t xml:space="preserve"> al cuadrado:</w:t>
      </w:r>
    </w:p>
    <w:p w14:paraId="22067395" w14:textId="77777777" w:rsidR="00DF7E53" w:rsidRDefault="00DF7E53" w:rsidP="005E5878">
      <w:pPr>
        <w:ind w:firstLine="426"/>
      </w:pPr>
    </w:p>
    <w:p w14:paraId="6C8CCE27" w14:textId="77777777" w:rsidR="00DF7E53" w:rsidRDefault="00DF7E53" w:rsidP="00DF7E53">
      <w:pPr>
        <w:ind w:firstLine="426"/>
        <w:jc w:val="center"/>
      </w:pPr>
      <w:r>
        <w:rPr>
          <w:noProof/>
          <w:lang w:val="es-ES_tradnl" w:eastAsia="es-ES_tradnl"/>
        </w:rPr>
        <w:drawing>
          <wp:inline distT="0" distB="0" distL="0" distR="0" wp14:anchorId="207137CB" wp14:editId="32761EF2">
            <wp:extent cx="1227092" cy="628154"/>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aptura de pantalla 2017-01-08 a las 12.32.28.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248342" cy="639032"/>
                    </a:xfrm>
                    <a:prstGeom prst="rect">
                      <a:avLst/>
                    </a:prstGeom>
                  </pic:spPr>
                </pic:pic>
              </a:graphicData>
            </a:graphic>
          </wp:inline>
        </w:drawing>
      </w:r>
    </w:p>
    <w:p w14:paraId="70CDA2C1" w14:textId="77777777" w:rsidR="00DF7E53" w:rsidRPr="003B13F9" w:rsidRDefault="00DF7E53" w:rsidP="00DF7E53">
      <w:pPr>
        <w:ind w:firstLine="426"/>
      </w:pPr>
    </w:p>
    <w:p w14:paraId="1BE9B83B" w14:textId="77777777" w:rsidR="00D3114D" w:rsidRDefault="00DF7E53" w:rsidP="003B13F9">
      <w:pPr>
        <w:ind w:firstLine="426"/>
      </w:pPr>
      <w:r>
        <w:lastRenderedPageBreak/>
        <w:t>Por lo que en éste método se excluyen las similitudes y tomamos como valor de proximidad la distancia entre los vectores.</w:t>
      </w:r>
    </w:p>
    <w:p w14:paraId="704D7B7C" w14:textId="77777777" w:rsidR="00F97FCC" w:rsidRDefault="00F97FCC" w:rsidP="003B13F9">
      <w:pPr>
        <w:ind w:firstLine="426"/>
      </w:pPr>
    </w:p>
    <w:p w14:paraId="67872BE5" w14:textId="77228E96" w:rsidR="00F97FCC" w:rsidRDefault="00F97FCC" w:rsidP="003B13F9">
      <w:pPr>
        <w:ind w:firstLine="426"/>
      </w:pPr>
      <w:r>
        <w:t xml:space="preserve">Volviendo al mapa de usuarios, el objetivo es calcular los vecinos más cercanos en el espacio. Nótese que se representa un espacio de dos dimensiones por un motivo meramente visual, ya que en realidad la mayoría de modelos vectoriales aplicados a sistemas de recomendación poseen dimensiones mucho </w:t>
      </w:r>
      <w:r w:rsidR="00495730">
        <w:t>mayores</w:t>
      </w:r>
      <w:r>
        <w:t>.</w:t>
      </w:r>
    </w:p>
    <w:p w14:paraId="47ABE71A" w14:textId="77777777" w:rsidR="00F97FCC" w:rsidRDefault="00F97FCC" w:rsidP="003B13F9">
      <w:pPr>
        <w:ind w:firstLine="426"/>
      </w:pPr>
    </w:p>
    <w:p w14:paraId="28CDB467" w14:textId="77777777" w:rsidR="00E24981" w:rsidRDefault="00F97FCC" w:rsidP="00E24981">
      <w:pPr>
        <w:keepNext/>
        <w:jc w:val="center"/>
      </w:pPr>
      <w:r>
        <w:rPr>
          <w:noProof/>
          <w:lang w:val="es-ES_tradnl" w:eastAsia="es-ES_tradnl"/>
        </w:rPr>
        <w:drawing>
          <wp:inline distT="0" distB="0" distL="0" distR="0" wp14:anchorId="788DE63A" wp14:editId="76C647BD">
            <wp:extent cx="3155393" cy="2443661"/>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atter-1024x793.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170768" cy="2455568"/>
                    </a:xfrm>
                    <a:prstGeom prst="rect">
                      <a:avLst/>
                    </a:prstGeom>
                  </pic:spPr>
                </pic:pic>
              </a:graphicData>
            </a:graphic>
          </wp:inline>
        </w:drawing>
      </w:r>
    </w:p>
    <w:p w14:paraId="768E92BB" w14:textId="2839F477" w:rsidR="00F97FCC" w:rsidRDefault="00E24981" w:rsidP="00E24981">
      <w:pPr>
        <w:pStyle w:val="Descripcin"/>
      </w:pPr>
      <w:bookmarkStart w:id="269" w:name="_Toc471825600"/>
      <w:r>
        <w:t xml:space="preserve">Figura </w:t>
      </w:r>
      <w:fldSimple w:instr=" SEQ Figura \* ARABIC ">
        <w:r w:rsidR="00A8069E">
          <w:rPr>
            <w:noProof/>
          </w:rPr>
          <w:t>9</w:t>
        </w:r>
      </w:fldSimple>
      <w:r>
        <w:t xml:space="preserve">. Mapa de </w:t>
      </w:r>
      <w:r w:rsidR="001E51BC">
        <w:t>distribución</w:t>
      </w:r>
      <w:r>
        <w:t xml:space="preserve"> de usuarios en el espacio</w:t>
      </w:r>
      <w:bookmarkEnd w:id="269"/>
    </w:p>
    <w:p w14:paraId="569FFC6E" w14:textId="77777777" w:rsidR="00F97FCC" w:rsidRDefault="00F97FCC" w:rsidP="00F97FCC">
      <w:pPr>
        <w:ind w:firstLine="426"/>
      </w:pPr>
    </w:p>
    <w:p w14:paraId="52A3E266" w14:textId="77777777" w:rsidR="00F97FCC" w:rsidRDefault="00F97FCC" w:rsidP="00F97FCC">
      <w:pPr>
        <w:ind w:firstLine="426"/>
      </w:pPr>
      <w:r>
        <w:t xml:space="preserve">El primer reto es establecer una estructura de datos que permita encontrar las distancias más cortas a un vector en un tiempo </w:t>
      </w:r>
      <w:proofErr w:type="spellStart"/>
      <w:r>
        <w:t>sublineal</w:t>
      </w:r>
      <w:proofErr w:type="spellEnd"/>
      <w:r>
        <w:t xml:space="preserve">. Parece natural elegir un árbol para ello, pues su rendimiento es de orden </w:t>
      </w:r>
      <w:proofErr w:type="gramStart"/>
      <w:r w:rsidRPr="00F97FCC">
        <w:rPr>
          <w:i/>
        </w:rPr>
        <w:t>O</w:t>
      </w:r>
      <w:r>
        <w:t>(</w:t>
      </w:r>
      <w:proofErr w:type="gramEnd"/>
      <w:r w:rsidRPr="00F97FCC">
        <w:rPr>
          <w:i/>
        </w:rPr>
        <w:t>log n</w:t>
      </w:r>
      <w:r>
        <w:t xml:space="preserve">). </w:t>
      </w:r>
    </w:p>
    <w:p w14:paraId="7431461B" w14:textId="77777777" w:rsidR="00F97FCC" w:rsidRDefault="00F97FCC" w:rsidP="00F97FCC">
      <w:pPr>
        <w:ind w:firstLine="426"/>
      </w:pPr>
    </w:p>
    <w:p w14:paraId="215B7EF5" w14:textId="0D001474" w:rsidR="00F97FCC" w:rsidRDefault="00F97FCC" w:rsidP="00F97FCC">
      <w:pPr>
        <w:ind w:firstLine="426"/>
      </w:pPr>
      <w:r>
        <w:t xml:space="preserve">Ésta es la manera en que </w:t>
      </w:r>
      <w:r w:rsidR="00495730">
        <w:t xml:space="preserve">funciona </w:t>
      </w:r>
      <w:proofErr w:type="spellStart"/>
      <w:r>
        <w:t>Annoy</w:t>
      </w:r>
      <w:proofErr w:type="spellEnd"/>
      <w:r w:rsidR="00495730">
        <w:t>:</w:t>
      </w:r>
      <w:r>
        <w:t xml:space="preserve"> un árbol binario donde cada nodo es una partición aleatoria del conjunto de usuarios </w:t>
      </w:r>
      <w:r w:rsidR="00495730">
        <w:t xml:space="preserve">y, </w:t>
      </w:r>
      <w:r w:rsidR="00AD7150">
        <w:t xml:space="preserve">de manera recursiva, se van </w:t>
      </w:r>
      <w:r>
        <w:t>tomando dos puntos</w:t>
      </w:r>
      <w:r w:rsidR="00B432A4">
        <w:t xml:space="preserve"> (usuarios)</w:t>
      </w:r>
      <w:r>
        <w:t xml:space="preserve"> de manera aleatoria </w:t>
      </w:r>
      <w:r w:rsidR="00B432A4">
        <w:t xml:space="preserve">y se traza un </w:t>
      </w:r>
      <w:proofErr w:type="spellStart"/>
      <w:r w:rsidR="00B432A4">
        <w:t>hiperplano</w:t>
      </w:r>
      <w:proofErr w:type="spellEnd"/>
      <w:r w:rsidR="00B432A4">
        <w:t xml:space="preserve"> equidistante a ambos</w:t>
      </w:r>
      <w:r w:rsidR="00AD7150">
        <w:t>.</w:t>
      </w:r>
    </w:p>
    <w:p w14:paraId="4E224E4D" w14:textId="77777777" w:rsidR="00AD7150" w:rsidRDefault="00AD7150" w:rsidP="00F97FCC">
      <w:pPr>
        <w:ind w:firstLine="426"/>
      </w:pPr>
    </w:p>
    <w:p w14:paraId="1522BCE3" w14:textId="77777777" w:rsidR="00AD7150" w:rsidRDefault="00AD7150" w:rsidP="00AD7150">
      <w:pPr>
        <w:keepNext/>
        <w:jc w:val="center"/>
      </w:pPr>
      <w:r>
        <w:rPr>
          <w:noProof/>
          <w:lang w:val="es-ES_tradnl" w:eastAsia="es-ES_tradnl"/>
        </w:rPr>
        <w:drawing>
          <wp:inline distT="0" distB="0" distL="0" distR="0" wp14:anchorId="2FBB037D" wp14:editId="3481A68E">
            <wp:extent cx="3153864" cy="2442477"/>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tree-2-1024x793.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170368" cy="2455259"/>
                    </a:xfrm>
                    <a:prstGeom prst="rect">
                      <a:avLst/>
                    </a:prstGeom>
                  </pic:spPr>
                </pic:pic>
              </a:graphicData>
            </a:graphic>
          </wp:inline>
        </w:drawing>
      </w:r>
    </w:p>
    <w:p w14:paraId="70B50CEE" w14:textId="1E5166A0" w:rsidR="00AD7150" w:rsidRDefault="00AD7150" w:rsidP="00AD7150">
      <w:pPr>
        <w:pStyle w:val="Descripcin"/>
      </w:pPr>
      <w:bookmarkStart w:id="270" w:name="_Toc471825601"/>
      <w:r>
        <w:t xml:space="preserve">Figura </w:t>
      </w:r>
      <w:fldSimple w:instr=" SEQ Figura \* ARABIC ">
        <w:r w:rsidR="00A8069E">
          <w:rPr>
            <w:noProof/>
          </w:rPr>
          <w:t>10</w:t>
        </w:r>
      </w:fldSimple>
      <w:r>
        <w:t>. Mapa con tres particiones aleatorias</w:t>
      </w:r>
      <w:bookmarkEnd w:id="270"/>
    </w:p>
    <w:p w14:paraId="6CBDF6B3" w14:textId="77777777" w:rsidR="00AD7150" w:rsidRDefault="00AD7150" w:rsidP="00AD7150">
      <w:pPr>
        <w:jc w:val="center"/>
      </w:pPr>
    </w:p>
    <w:p w14:paraId="4EAE3520" w14:textId="77777777" w:rsidR="0085640A" w:rsidRDefault="0085640A" w:rsidP="003B13F9">
      <w:pPr>
        <w:ind w:firstLine="426"/>
      </w:pPr>
    </w:p>
    <w:p w14:paraId="0C38EF75" w14:textId="77777777" w:rsidR="0085640A" w:rsidRDefault="00AD7150" w:rsidP="003B13F9">
      <w:pPr>
        <w:ind w:firstLine="426"/>
      </w:pPr>
      <w:r>
        <w:t xml:space="preserve">En este punto el árbol resultante sería el siguiente: </w:t>
      </w:r>
    </w:p>
    <w:p w14:paraId="7F472561" w14:textId="77777777" w:rsidR="00416E72" w:rsidRDefault="00416E72" w:rsidP="003B13F9">
      <w:pPr>
        <w:ind w:firstLine="426"/>
      </w:pPr>
    </w:p>
    <w:p w14:paraId="6771FE2F" w14:textId="77777777" w:rsidR="00AD7150" w:rsidRDefault="00AD7150" w:rsidP="003B13F9">
      <w:pPr>
        <w:ind w:firstLine="426"/>
      </w:pPr>
    </w:p>
    <w:p w14:paraId="1B314C55" w14:textId="77777777" w:rsidR="00416E72" w:rsidRDefault="00416E72" w:rsidP="00146163">
      <w:pPr>
        <w:keepNext/>
        <w:jc w:val="center"/>
      </w:pPr>
      <w:r>
        <w:rPr>
          <w:noProof/>
          <w:lang w:val="es-ES_tradnl" w:eastAsia="es-ES_tradnl"/>
        </w:rPr>
        <w:drawing>
          <wp:inline distT="0" distB="0" distL="0" distR="0" wp14:anchorId="6CDF6EC0" wp14:editId="52A89B6F">
            <wp:extent cx="2043521" cy="1382783"/>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tree-2-graphviz1-300x203.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049660" cy="1386937"/>
                    </a:xfrm>
                    <a:prstGeom prst="rect">
                      <a:avLst/>
                    </a:prstGeom>
                  </pic:spPr>
                </pic:pic>
              </a:graphicData>
            </a:graphic>
          </wp:inline>
        </w:drawing>
      </w:r>
    </w:p>
    <w:p w14:paraId="4D4A2B00" w14:textId="4B8C09D3" w:rsidR="00AD7150" w:rsidRDefault="00416E72" w:rsidP="00416E72">
      <w:pPr>
        <w:pStyle w:val="Descripcin"/>
      </w:pPr>
      <w:bookmarkStart w:id="271" w:name="_Toc471825602"/>
      <w:r>
        <w:t xml:space="preserve">Figura </w:t>
      </w:r>
      <w:fldSimple w:instr=" SEQ Figura \* ARABIC ">
        <w:r w:rsidR="00A8069E">
          <w:rPr>
            <w:noProof/>
          </w:rPr>
          <w:t>11</w:t>
        </w:r>
      </w:fldSimple>
      <w:r>
        <w:t>. Árbol resultante de realizar tres particiones</w:t>
      </w:r>
      <w:bookmarkEnd w:id="271"/>
    </w:p>
    <w:p w14:paraId="31607BD6" w14:textId="77777777" w:rsidR="00416E72" w:rsidRDefault="00416E72" w:rsidP="00416E72"/>
    <w:p w14:paraId="5D7B9C9A" w14:textId="77777777" w:rsidR="00416E72" w:rsidRDefault="00DB11D2" w:rsidP="00DB11D2">
      <w:pPr>
        <w:ind w:firstLine="426"/>
      </w:pPr>
      <w:r>
        <w:t>Tras realizar sucesivas iteraciones</w:t>
      </w:r>
      <w:r w:rsidR="00A61D67">
        <w:t xml:space="preserve"> hasta que en cada nodo queden 10 usuarios como mucho,</w:t>
      </w:r>
      <w:r>
        <w:t xml:space="preserve"> nos quedan las siguientes particiones:</w:t>
      </w:r>
    </w:p>
    <w:p w14:paraId="6A33B44F" w14:textId="77777777" w:rsidR="00E3711F" w:rsidRDefault="00E3711F" w:rsidP="00DB11D2">
      <w:pPr>
        <w:ind w:firstLine="426"/>
      </w:pPr>
    </w:p>
    <w:p w14:paraId="5C9917E9" w14:textId="77777777" w:rsidR="00A61D67" w:rsidRDefault="00E3711F" w:rsidP="00A61D67">
      <w:pPr>
        <w:keepNext/>
        <w:jc w:val="center"/>
      </w:pPr>
      <w:r>
        <w:rPr>
          <w:noProof/>
          <w:lang w:val="es-ES_tradnl" w:eastAsia="es-ES_tradnl"/>
        </w:rPr>
        <w:drawing>
          <wp:inline distT="0" distB="0" distL="0" distR="0" wp14:anchorId="295FC984" wp14:editId="5AC29EC6">
            <wp:extent cx="3162028" cy="2448799"/>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tree-full-K-1024x793.png"/>
                    <pic:cNvPicPr/>
                  </pic:nvPicPr>
                  <pic:blipFill>
                    <a:blip r:embed="rId48" cstate="print">
                      <a:extLst>
                        <a:ext uri="{28A0092B-C50C-407E-A947-70E740481C1C}">
                          <a14:useLocalDpi xmlns:a14="http://schemas.microsoft.com/office/drawing/2010/main" val="0"/>
                        </a:ext>
                      </a:extLst>
                    </a:blip>
                    <a:stretch>
                      <a:fillRect/>
                    </a:stretch>
                  </pic:blipFill>
                  <pic:spPr>
                    <a:xfrm rot="10800000" flipH="1" flipV="1">
                      <a:off x="0" y="0"/>
                      <a:ext cx="3180225" cy="2462892"/>
                    </a:xfrm>
                    <a:prstGeom prst="rect">
                      <a:avLst/>
                    </a:prstGeom>
                  </pic:spPr>
                </pic:pic>
              </a:graphicData>
            </a:graphic>
          </wp:inline>
        </w:drawing>
      </w:r>
    </w:p>
    <w:p w14:paraId="78371DFB" w14:textId="4231EB28" w:rsidR="00146163" w:rsidRDefault="00A61D67" w:rsidP="00146163">
      <w:pPr>
        <w:pStyle w:val="Descripcin"/>
      </w:pPr>
      <w:bookmarkStart w:id="272" w:name="_Toc471825603"/>
      <w:r>
        <w:t xml:space="preserve">Figura </w:t>
      </w:r>
      <w:fldSimple w:instr=" SEQ Figura \* ARABIC ">
        <w:r w:rsidR="00A8069E">
          <w:rPr>
            <w:noProof/>
          </w:rPr>
          <w:t>12</w:t>
        </w:r>
      </w:fldSimple>
      <w:r>
        <w:t>. Mapa de particiones para k=10</w:t>
      </w:r>
      <w:bookmarkEnd w:id="272"/>
    </w:p>
    <w:p w14:paraId="75862C4D" w14:textId="77777777" w:rsidR="00146163" w:rsidRDefault="00146163" w:rsidP="00146163">
      <w:pPr>
        <w:ind w:firstLine="426"/>
      </w:pPr>
      <w:r>
        <w:t>Y el correspondiente árbol:</w:t>
      </w:r>
    </w:p>
    <w:p w14:paraId="375E8B92" w14:textId="77777777" w:rsidR="00146163" w:rsidRDefault="00146163" w:rsidP="00146163">
      <w:pPr>
        <w:ind w:firstLine="426"/>
      </w:pPr>
    </w:p>
    <w:p w14:paraId="411D34C9" w14:textId="77777777" w:rsidR="00A71B9D" w:rsidRDefault="00146163" w:rsidP="00A71B9D">
      <w:pPr>
        <w:keepNext/>
        <w:jc w:val="center"/>
      </w:pPr>
      <w:r>
        <w:rPr>
          <w:noProof/>
          <w:lang w:val="es-ES_tradnl" w:eastAsia="es-ES_tradnl"/>
        </w:rPr>
        <w:drawing>
          <wp:inline distT="0" distB="0" distL="0" distR="0" wp14:anchorId="7751F941" wp14:editId="1ED41EF6">
            <wp:extent cx="5579745" cy="2201545"/>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ree-full-K-graphviz1-1024x404.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579745" cy="2201545"/>
                    </a:xfrm>
                    <a:prstGeom prst="rect">
                      <a:avLst/>
                    </a:prstGeom>
                  </pic:spPr>
                </pic:pic>
              </a:graphicData>
            </a:graphic>
          </wp:inline>
        </w:drawing>
      </w:r>
    </w:p>
    <w:p w14:paraId="187EC735" w14:textId="6FBF6365" w:rsidR="00146163" w:rsidRPr="00146163" w:rsidRDefault="00A71B9D" w:rsidP="00A71B9D">
      <w:pPr>
        <w:pStyle w:val="Descripcin"/>
      </w:pPr>
      <w:bookmarkStart w:id="273" w:name="_Toc471825604"/>
      <w:r>
        <w:t xml:space="preserve">Figura </w:t>
      </w:r>
      <w:fldSimple w:instr=" SEQ Figura \* ARABIC ">
        <w:r w:rsidR="00A8069E">
          <w:rPr>
            <w:noProof/>
          </w:rPr>
          <w:t>13</w:t>
        </w:r>
      </w:fldSimple>
      <w:r>
        <w:t>. Árbol binario de particiones para k=10.</w:t>
      </w:r>
      <w:bookmarkEnd w:id="273"/>
    </w:p>
    <w:p w14:paraId="52ACFAF8" w14:textId="223621E3" w:rsidR="00A61D67" w:rsidRDefault="002656C1" w:rsidP="00512113">
      <w:pPr>
        <w:ind w:firstLine="426"/>
      </w:pPr>
      <w:r>
        <w:lastRenderedPageBreak/>
        <w:t xml:space="preserve">Una vez completado el árbol, se puede observar </w:t>
      </w:r>
      <w:r w:rsidR="00512113">
        <w:t>que,</w:t>
      </w:r>
      <w:r>
        <w:t xml:space="preserve"> si dos puntos están cerca en el espacio, también estarán cerca en el árbol</w:t>
      </w:r>
      <w:r w:rsidR="00512113">
        <w:t xml:space="preserve">. Para buscar cualquier punto en el espacio, simplemente se ha de recorrer el árbol desde la raíz. Cada punto intermedio definido como cuadrado, representa un </w:t>
      </w:r>
      <w:proofErr w:type="spellStart"/>
      <w:r w:rsidR="00512113">
        <w:t>hiperplano</w:t>
      </w:r>
      <w:proofErr w:type="spellEnd"/>
      <w:r w:rsidR="00512113">
        <w:t>, de manera</w:t>
      </w:r>
      <w:r w:rsidR="005D1862">
        <w:t xml:space="preserve"> </w:t>
      </w:r>
      <w:r w:rsidR="00495730">
        <w:t xml:space="preserve">que </w:t>
      </w:r>
      <w:r w:rsidR="00B04256">
        <w:t>podemos saber</w:t>
      </w:r>
      <w:r w:rsidR="00512113">
        <w:t xml:space="preserve"> hacia qué hijo deberemos dirigirnos </w:t>
      </w:r>
      <w:r w:rsidR="00B04256">
        <w:t>a la hora de buscar.</w:t>
      </w:r>
    </w:p>
    <w:p w14:paraId="5124D735" w14:textId="77777777" w:rsidR="001605DC" w:rsidRDefault="001605DC" w:rsidP="00512113">
      <w:pPr>
        <w:ind w:firstLine="426"/>
      </w:pPr>
    </w:p>
    <w:p w14:paraId="0D60E14D" w14:textId="5EF0B03E" w:rsidR="001605DC" w:rsidRDefault="00EB7FFB" w:rsidP="00512113">
      <w:pPr>
        <w:ind w:firstLine="426"/>
      </w:pPr>
      <w:r>
        <w:t>Imaginemos que buscamos un usuario concreto que resulta ser el siguiente:</w:t>
      </w:r>
    </w:p>
    <w:p w14:paraId="58B000AB" w14:textId="77777777" w:rsidR="00EB7FFB" w:rsidRDefault="00EB7FFB" w:rsidP="00512113">
      <w:pPr>
        <w:ind w:firstLine="426"/>
      </w:pPr>
    </w:p>
    <w:p w14:paraId="731674B6" w14:textId="77777777" w:rsidR="00EB7FFB" w:rsidRDefault="00EB7FFB" w:rsidP="00EB7FFB">
      <w:pPr>
        <w:keepNext/>
        <w:jc w:val="center"/>
      </w:pPr>
      <w:r>
        <w:rPr>
          <w:noProof/>
          <w:lang w:val="es-ES_tradnl" w:eastAsia="es-ES_tradnl"/>
        </w:rPr>
        <w:drawing>
          <wp:inline distT="0" distB="0" distL="0" distR="0" wp14:anchorId="4AB49005" wp14:editId="0C05E2B1">
            <wp:extent cx="3155120" cy="244345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heap-pos-1024x793.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173274" cy="2457509"/>
                    </a:xfrm>
                    <a:prstGeom prst="rect">
                      <a:avLst/>
                    </a:prstGeom>
                  </pic:spPr>
                </pic:pic>
              </a:graphicData>
            </a:graphic>
          </wp:inline>
        </w:drawing>
      </w:r>
    </w:p>
    <w:p w14:paraId="3F886D18" w14:textId="5F6C5ECC" w:rsidR="00EB7FFB" w:rsidRDefault="00EB7FFB" w:rsidP="00EB7FFB">
      <w:pPr>
        <w:pStyle w:val="Descripcin"/>
      </w:pPr>
      <w:bookmarkStart w:id="274" w:name="_Toc471825605"/>
      <w:r>
        <w:t xml:space="preserve">Figura </w:t>
      </w:r>
      <w:fldSimple w:instr=" SEQ Figura \* ARABIC ">
        <w:r w:rsidR="00A8069E">
          <w:rPr>
            <w:noProof/>
          </w:rPr>
          <w:t>14</w:t>
        </w:r>
      </w:fldSimple>
      <w:r>
        <w:t>. Búsqueda de un usuario en el espacio</w:t>
      </w:r>
      <w:bookmarkEnd w:id="274"/>
    </w:p>
    <w:p w14:paraId="6FCDF8AC" w14:textId="77777777" w:rsidR="00EB7FFB" w:rsidRDefault="00EB7FFB" w:rsidP="00EB7FFB">
      <w:pPr>
        <w:ind w:firstLine="426"/>
        <w:jc w:val="center"/>
      </w:pPr>
    </w:p>
    <w:p w14:paraId="4BC9DF36" w14:textId="77777777" w:rsidR="00EB7FFB" w:rsidRDefault="00EB7FFB" w:rsidP="00512113">
      <w:pPr>
        <w:ind w:firstLine="426"/>
      </w:pPr>
    </w:p>
    <w:p w14:paraId="1A84F6DB" w14:textId="77777777" w:rsidR="00EB7FFB" w:rsidRDefault="00EB7FFB" w:rsidP="00EB7FFB">
      <w:pPr>
        <w:keepNext/>
        <w:jc w:val="center"/>
      </w:pPr>
      <w:r>
        <w:rPr>
          <w:noProof/>
          <w:lang w:val="es-ES_tradnl" w:eastAsia="es-ES_tradnl"/>
        </w:rPr>
        <w:drawing>
          <wp:inline distT="0" distB="0" distL="0" distR="0" wp14:anchorId="58D64FBB" wp14:editId="30BD91F3">
            <wp:extent cx="5579745" cy="2201545"/>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heap-pos-graphviz-1024x404.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579745" cy="2201545"/>
                    </a:xfrm>
                    <a:prstGeom prst="rect">
                      <a:avLst/>
                    </a:prstGeom>
                  </pic:spPr>
                </pic:pic>
              </a:graphicData>
            </a:graphic>
          </wp:inline>
        </w:drawing>
      </w:r>
    </w:p>
    <w:p w14:paraId="79FEFA09" w14:textId="620B5CFB" w:rsidR="00331281" w:rsidRDefault="00EB7FFB" w:rsidP="008F4888">
      <w:pPr>
        <w:pStyle w:val="Descripcin"/>
      </w:pPr>
      <w:bookmarkStart w:id="275" w:name="_Toc471825606"/>
      <w:r>
        <w:t xml:space="preserve">Figura </w:t>
      </w:r>
      <w:fldSimple w:instr=" SEQ Figura \* ARABIC ">
        <w:r w:rsidR="00A8069E">
          <w:rPr>
            <w:noProof/>
          </w:rPr>
          <w:t>15</w:t>
        </w:r>
      </w:fldSimple>
      <w:r>
        <w:t>. Árbol resultante de la búsqueda de un usuario</w:t>
      </w:r>
      <w:bookmarkEnd w:id="275"/>
    </w:p>
    <w:p w14:paraId="45CB1A3D" w14:textId="77777777" w:rsidR="00331281" w:rsidRDefault="00331281" w:rsidP="00331281">
      <w:pPr>
        <w:ind w:firstLine="426"/>
      </w:pPr>
      <w:r>
        <w:t xml:space="preserve">En el área que contiene al usuario en el espacio hay siete vecinos. Si observamos, éstos no resultan ser los más cercanos, pues el usuario está en la zona delimitada por un </w:t>
      </w:r>
      <w:proofErr w:type="spellStart"/>
      <w:r>
        <w:t>hiperplano</w:t>
      </w:r>
      <w:proofErr w:type="spellEnd"/>
      <w:r>
        <w:t xml:space="preserve"> quedando vecinos más cercanos en un área distinta.</w:t>
      </w:r>
    </w:p>
    <w:p w14:paraId="1BBA7074" w14:textId="77777777" w:rsidR="008F4888" w:rsidRDefault="008F4888" w:rsidP="00331281">
      <w:pPr>
        <w:ind w:firstLine="426"/>
      </w:pPr>
    </w:p>
    <w:p w14:paraId="5A78C0E5" w14:textId="77777777" w:rsidR="008F4888" w:rsidRDefault="008F4888" w:rsidP="00331281">
      <w:pPr>
        <w:ind w:firstLine="426"/>
      </w:pPr>
      <w:r>
        <w:t>Por lo tanto, hay dos problemas a resolver:</w:t>
      </w:r>
    </w:p>
    <w:p w14:paraId="658CF837" w14:textId="77777777" w:rsidR="00251720" w:rsidRDefault="00251720" w:rsidP="00331281">
      <w:pPr>
        <w:ind w:firstLine="426"/>
      </w:pPr>
    </w:p>
    <w:p w14:paraId="6C1B4CD0" w14:textId="77777777" w:rsidR="008F4888" w:rsidRDefault="008F4888" w:rsidP="007C20BF">
      <w:pPr>
        <w:pStyle w:val="Prrafodelista"/>
        <w:numPr>
          <w:ilvl w:val="0"/>
          <w:numId w:val="21"/>
        </w:numPr>
      </w:pPr>
      <w:r>
        <w:t>Encontrar los vecinos realmente más cercanos</w:t>
      </w:r>
    </w:p>
    <w:p w14:paraId="6E5ECAE9" w14:textId="77777777" w:rsidR="008F4888" w:rsidRDefault="00251720" w:rsidP="007C20BF">
      <w:pPr>
        <w:pStyle w:val="Prrafodelista"/>
        <w:numPr>
          <w:ilvl w:val="0"/>
          <w:numId w:val="21"/>
        </w:numPr>
      </w:pPr>
      <w:r>
        <w:t>Encontrar más de los siete vecinos que definen el área encontrada.</w:t>
      </w:r>
    </w:p>
    <w:p w14:paraId="459B3685" w14:textId="77777777" w:rsidR="00FC1D31" w:rsidRDefault="00FC1D31" w:rsidP="00FC1D31"/>
    <w:p w14:paraId="6E87591E" w14:textId="77777777" w:rsidR="0085640A" w:rsidRDefault="006623F9" w:rsidP="007E449E">
      <w:pPr>
        <w:ind w:firstLine="426"/>
      </w:pPr>
      <w:r>
        <w:lastRenderedPageBreak/>
        <w:t xml:space="preserve">La </w:t>
      </w:r>
      <w:r w:rsidR="000C479C">
        <w:t xml:space="preserve">primera </w:t>
      </w:r>
      <w:r>
        <w:t xml:space="preserve">solución pasa por ir explorando las áreas colindantes, profundizando en el árbol </w:t>
      </w:r>
      <w:r w:rsidR="000B3783">
        <w:t>estableciendo</w:t>
      </w:r>
      <w:r w:rsidR="00044BEE">
        <w:t xml:space="preserve"> un </w:t>
      </w:r>
      <w:proofErr w:type="spellStart"/>
      <w:r w:rsidR="00044BEE">
        <w:t>threshold</w:t>
      </w:r>
      <w:proofErr w:type="spellEnd"/>
      <w:r w:rsidR="00044BEE">
        <w:t xml:space="preserve"> (umbral)</w:t>
      </w:r>
      <w:r w:rsidR="000B3783">
        <w:t xml:space="preserve"> en las distancias</w:t>
      </w:r>
      <w:r w:rsidR="00044BEE">
        <w:t xml:space="preserve"> para saber si estamos en la rama correct</w:t>
      </w:r>
      <w:r w:rsidR="007E449E">
        <w:t>a.</w:t>
      </w:r>
      <w:r w:rsidR="000C479C">
        <w:t xml:space="preserve"> Para ello se utiliza una cola de prioridad para explorar nodos ordenados por la distancia al objetivo.</w:t>
      </w:r>
    </w:p>
    <w:p w14:paraId="5972B4B4" w14:textId="77777777" w:rsidR="007E449E" w:rsidRDefault="007E449E" w:rsidP="007E449E">
      <w:pPr>
        <w:ind w:firstLine="426"/>
      </w:pPr>
    </w:p>
    <w:p w14:paraId="208B514F" w14:textId="77777777" w:rsidR="007E449E" w:rsidRDefault="007E449E" w:rsidP="007E449E">
      <w:pPr>
        <w:keepNext/>
        <w:jc w:val="center"/>
      </w:pPr>
      <w:r>
        <w:rPr>
          <w:noProof/>
          <w:lang w:val="es-ES_tradnl" w:eastAsia="es-ES_tradnl"/>
        </w:rPr>
        <w:drawing>
          <wp:inline distT="0" distB="0" distL="0" distR="0" wp14:anchorId="7394E905" wp14:editId="32BC6B8A">
            <wp:extent cx="3199081" cy="2477495"/>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heap-1024x793.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242404" cy="2511046"/>
                    </a:xfrm>
                    <a:prstGeom prst="rect">
                      <a:avLst/>
                    </a:prstGeom>
                  </pic:spPr>
                </pic:pic>
              </a:graphicData>
            </a:graphic>
          </wp:inline>
        </w:drawing>
      </w:r>
    </w:p>
    <w:p w14:paraId="1BBAF71A" w14:textId="3EF5668B" w:rsidR="007E449E" w:rsidRDefault="007E449E" w:rsidP="007E449E">
      <w:pPr>
        <w:pStyle w:val="Descripcin"/>
      </w:pPr>
      <w:bookmarkStart w:id="276" w:name="_Toc471825607"/>
      <w:r>
        <w:t xml:space="preserve">Figura </w:t>
      </w:r>
      <w:fldSimple w:instr=" SEQ Figura \* ARABIC ">
        <w:r w:rsidR="00A8069E">
          <w:rPr>
            <w:noProof/>
          </w:rPr>
          <w:t>16</w:t>
        </w:r>
      </w:fldSimple>
      <w:r>
        <w:t>. Mapa de ampliación en la búsqueda de vecinos</w:t>
      </w:r>
      <w:bookmarkEnd w:id="276"/>
      <w:r>
        <w:t xml:space="preserve"> </w:t>
      </w:r>
    </w:p>
    <w:p w14:paraId="6EA66B25" w14:textId="77777777" w:rsidR="007E449E" w:rsidRDefault="007E449E" w:rsidP="007E449E">
      <w:pPr>
        <w:jc w:val="center"/>
      </w:pPr>
    </w:p>
    <w:p w14:paraId="01696E52" w14:textId="77777777" w:rsidR="007E449E" w:rsidRDefault="007E449E" w:rsidP="007E449E">
      <w:pPr>
        <w:jc w:val="center"/>
      </w:pPr>
    </w:p>
    <w:p w14:paraId="44B9E747" w14:textId="77777777" w:rsidR="007E449E" w:rsidRDefault="007E449E" w:rsidP="007E449E">
      <w:pPr>
        <w:keepNext/>
        <w:jc w:val="center"/>
      </w:pPr>
      <w:r>
        <w:rPr>
          <w:noProof/>
          <w:lang w:val="es-ES_tradnl" w:eastAsia="es-ES_tradnl"/>
        </w:rPr>
        <w:drawing>
          <wp:inline distT="0" distB="0" distL="0" distR="0" wp14:anchorId="01765764" wp14:editId="34034B08">
            <wp:extent cx="5579745" cy="2201545"/>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heap-graphviz-1024x404.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579745" cy="2201545"/>
                    </a:xfrm>
                    <a:prstGeom prst="rect">
                      <a:avLst/>
                    </a:prstGeom>
                  </pic:spPr>
                </pic:pic>
              </a:graphicData>
            </a:graphic>
          </wp:inline>
        </w:drawing>
      </w:r>
    </w:p>
    <w:p w14:paraId="2AEA5E12" w14:textId="6269120B" w:rsidR="007E449E" w:rsidRDefault="007E449E" w:rsidP="007E449E">
      <w:pPr>
        <w:pStyle w:val="Descripcin"/>
      </w:pPr>
      <w:bookmarkStart w:id="277" w:name="_Toc471825608"/>
      <w:r>
        <w:t xml:space="preserve">Figura </w:t>
      </w:r>
      <w:fldSimple w:instr=" SEQ Figura \* ARABIC ">
        <w:r w:rsidR="00A8069E">
          <w:rPr>
            <w:noProof/>
          </w:rPr>
          <w:t>17</w:t>
        </w:r>
      </w:fldSimple>
      <w:r>
        <w:t>. Árbol de ampliación en la búsqueda de vecinos</w:t>
      </w:r>
      <w:bookmarkEnd w:id="277"/>
    </w:p>
    <w:p w14:paraId="7C279E38" w14:textId="77777777" w:rsidR="0085640A" w:rsidRPr="003B13F9" w:rsidRDefault="0085640A" w:rsidP="003B13F9">
      <w:pPr>
        <w:ind w:firstLine="426"/>
      </w:pPr>
    </w:p>
    <w:p w14:paraId="16EDC7B4" w14:textId="77777777" w:rsidR="00D3114D" w:rsidRDefault="000C479C" w:rsidP="000C479C">
      <w:pPr>
        <w:ind w:firstLine="426"/>
      </w:pPr>
      <w:r>
        <w:t>Otra posible solución pasa por crear muchos árboles</w:t>
      </w:r>
      <w:r w:rsidR="00D54325">
        <w:t xml:space="preserve"> (bosque)</w:t>
      </w:r>
      <w:r w:rsidR="00895FC9">
        <w:t>, cada uno construido con distintas par</w:t>
      </w:r>
      <w:r w:rsidR="00D54325">
        <w:t>ticiones</w:t>
      </w:r>
      <w:r w:rsidR="00677F31">
        <w:t xml:space="preserve">, los cuales van a ser recorridos en la búsqueda al mismo tiempo. </w:t>
      </w:r>
    </w:p>
    <w:p w14:paraId="3B12F385" w14:textId="77777777" w:rsidR="00677F31" w:rsidRDefault="00677F31" w:rsidP="000C479C">
      <w:pPr>
        <w:ind w:firstLine="426"/>
      </w:pPr>
    </w:p>
    <w:p w14:paraId="611518D2" w14:textId="77777777" w:rsidR="00677F31" w:rsidRDefault="00677F31" w:rsidP="000C479C">
      <w:pPr>
        <w:ind w:firstLine="426"/>
      </w:pPr>
      <w:r>
        <w:t xml:space="preserve">Como tenemos la cola de prioridad ya </w:t>
      </w:r>
      <w:r w:rsidR="003915BC">
        <w:t xml:space="preserve">configurada, es posible recorrer todos los árboles para obtener la </w:t>
      </w:r>
      <w:r w:rsidR="00942522">
        <w:t>unión</w:t>
      </w:r>
      <w:r w:rsidR="003915BC">
        <w:t xml:space="preserve"> de las </w:t>
      </w:r>
      <w:r w:rsidR="00942522">
        <w:t>hojas de los árboles (</w:t>
      </w:r>
      <w:r w:rsidR="003915BC">
        <w:t>áreas</w:t>
      </w:r>
      <w:r w:rsidR="00942522">
        <w:t>)</w:t>
      </w:r>
      <w:r w:rsidR="003915BC">
        <w:t xml:space="preserve"> que contienen los puntos má</w:t>
      </w:r>
      <w:r w:rsidR="008A20A0">
        <w:t>s cercanos. Ésta unión de áreas representa el vecindario:</w:t>
      </w:r>
    </w:p>
    <w:p w14:paraId="01661286" w14:textId="77777777" w:rsidR="008A20A0" w:rsidRDefault="008A20A0" w:rsidP="000C479C">
      <w:pPr>
        <w:ind w:firstLine="426"/>
      </w:pPr>
    </w:p>
    <w:p w14:paraId="43E1572D" w14:textId="77777777" w:rsidR="00DB66EF" w:rsidRDefault="00DB66EF" w:rsidP="00DB66EF">
      <w:pPr>
        <w:keepNext/>
        <w:jc w:val="center"/>
      </w:pPr>
      <w:r>
        <w:rPr>
          <w:noProof/>
          <w:lang w:val="es-ES_tradnl" w:eastAsia="es-ES_tradnl"/>
        </w:rPr>
        <w:lastRenderedPageBreak/>
        <w:drawing>
          <wp:inline distT="0" distB="0" distL="0" distR="0" wp14:anchorId="7D62321E" wp14:editId="3B29A7CA">
            <wp:extent cx="3084781" cy="2388274"/>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andidates.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107672" cy="2405997"/>
                    </a:xfrm>
                    <a:prstGeom prst="rect">
                      <a:avLst/>
                    </a:prstGeom>
                  </pic:spPr>
                </pic:pic>
              </a:graphicData>
            </a:graphic>
          </wp:inline>
        </w:drawing>
      </w:r>
    </w:p>
    <w:p w14:paraId="36DA318A" w14:textId="3EF400C1" w:rsidR="008A20A0" w:rsidRDefault="00DB66EF" w:rsidP="00DB66EF">
      <w:pPr>
        <w:pStyle w:val="Descripcin"/>
      </w:pPr>
      <w:bookmarkStart w:id="278" w:name="_Toc471825609"/>
      <w:r>
        <w:t xml:space="preserve">Figura </w:t>
      </w:r>
      <w:fldSimple w:instr=" SEQ Figura \* ARABIC ">
        <w:r w:rsidR="00A8069E">
          <w:rPr>
            <w:noProof/>
          </w:rPr>
          <w:t>18</w:t>
        </w:r>
      </w:fldSimple>
      <w:r>
        <w:t>. Vecindario de candidatos a vecinos más próximos en el espacio</w:t>
      </w:r>
      <w:bookmarkEnd w:id="278"/>
    </w:p>
    <w:p w14:paraId="6BAB586B" w14:textId="77777777" w:rsidR="00DB66EF" w:rsidRDefault="00DB66EF" w:rsidP="00DB66EF"/>
    <w:p w14:paraId="276BE02F" w14:textId="77777777" w:rsidR="0009793A" w:rsidRDefault="00DB66EF" w:rsidP="007D3F83">
      <w:pPr>
        <w:ind w:firstLine="426"/>
      </w:pPr>
      <w:r>
        <w:t>Una vez obtenido el conjunto de candidatos, hay que calc</w:t>
      </w:r>
      <w:r w:rsidR="00443789">
        <w:t xml:space="preserve">ular las distancias entre ellos, ordenándolas para obtener los </w:t>
      </w:r>
      <w:r w:rsidR="0009793A">
        <w:t>más</w:t>
      </w:r>
      <w:r w:rsidR="00443789">
        <w:t xml:space="preserve"> ce</w:t>
      </w:r>
      <w:r w:rsidR="001F15A1">
        <w:t>r</w:t>
      </w:r>
      <w:r w:rsidR="00443789">
        <w:t>canos.</w:t>
      </w:r>
      <w:r w:rsidR="007D3F83">
        <w:t xml:space="preserve"> </w:t>
      </w:r>
      <w:r w:rsidR="0009793A">
        <w:t>Aunque si observamos con detenimiento, hay vecinos que se han escapado del área:</w:t>
      </w:r>
    </w:p>
    <w:p w14:paraId="70842058" w14:textId="77777777" w:rsidR="0009793A" w:rsidRDefault="0009793A" w:rsidP="00DB66EF">
      <w:pPr>
        <w:ind w:firstLine="426"/>
      </w:pPr>
    </w:p>
    <w:p w14:paraId="17D9D5CB" w14:textId="77777777" w:rsidR="006A0F1C" w:rsidRDefault="0009793A" w:rsidP="006A0F1C">
      <w:pPr>
        <w:keepNext/>
        <w:jc w:val="center"/>
      </w:pPr>
      <w:r>
        <w:rPr>
          <w:noProof/>
          <w:lang w:val="es-ES_tradnl" w:eastAsia="es-ES_tradnl"/>
        </w:rPr>
        <w:drawing>
          <wp:inline distT="0" distB="0" distL="0" distR="0" wp14:anchorId="4816CE6B" wp14:editId="2DF9B723">
            <wp:extent cx="3084195" cy="2387820"/>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andidates-top.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095242" cy="2396373"/>
                    </a:xfrm>
                    <a:prstGeom prst="rect">
                      <a:avLst/>
                    </a:prstGeom>
                  </pic:spPr>
                </pic:pic>
              </a:graphicData>
            </a:graphic>
          </wp:inline>
        </w:drawing>
      </w:r>
    </w:p>
    <w:p w14:paraId="1AEB901C" w14:textId="05BCEFE6" w:rsidR="0009793A" w:rsidRDefault="006A0F1C" w:rsidP="006A0F1C">
      <w:pPr>
        <w:pStyle w:val="Descripcin"/>
      </w:pPr>
      <w:bookmarkStart w:id="279" w:name="_Toc471825610"/>
      <w:r>
        <w:t xml:space="preserve">Figura </w:t>
      </w:r>
      <w:fldSimple w:instr=" SEQ Figura \* ARABIC ">
        <w:r w:rsidR="00A8069E">
          <w:rPr>
            <w:noProof/>
          </w:rPr>
          <w:t>19</w:t>
        </w:r>
      </w:fldSimple>
      <w:r>
        <w:t>. Radio que comprende los vecinos más próximos</w:t>
      </w:r>
      <w:r w:rsidR="008017A3">
        <w:t xml:space="preserve"> en el espacio</w:t>
      </w:r>
      <w:bookmarkEnd w:id="279"/>
    </w:p>
    <w:p w14:paraId="5A0440F6" w14:textId="77777777" w:rsidR="0009793A" w:rsidRDefault="0009793A" w:rsidP="0009793A">
      <w:pPr>
        <w:jc w:val="center"/>
      </w:pPr>
    </w:p>
    <w:p w14:paraId="703CFF72" w14:textId="77777777" w:rsidR="008022FD" w:rsidRPr="0009793A" w:rsidRDefault="0009793A" w:rsidP="008022FD">
      <w:pPr>
        <w:ind w:firstLine="426"/>
      </w:pPr>
      <w:r>
        <w:t xml:space="preserve">Por ello se denomina cálculo </w:t>
      </w:r>
      <w:r w:rsidRPr="0009793A">
        <w:rPr>
          <w:i/>
        </w:rPr>
        <w:t>aproximado</w:t>
      </w:r>
      <w:r>
        <w:rPr>
          <w:i/>
        </w:rPr>
        <w:t xml:space="preserve"> </w:t>
      </w:r>
      <w:r>
        <w:t>de vecinos, siempre existe la probabilidad de que queden excluidos vecinos realmente relevantes.</w:t>
      </w:r>
      <w:r w:rsidR="00C048B9">
        <w:t xml:space="preserve"> La filosofía de este método yace en </w:t>
      </w:r>
      <w:r w:rsidR="00FD7C9D">
        <w:t>que,</w:t>
      </w:r>
      <w:r w:rsidR="00C048B9">
        <w:t xml:space="preserve"> sacrificando un poco de precisión, somos capaces de obtener una gran mejora</w:t>
      </w:r>
      <w:r w:rsidR="00BE7FBB">
        <w:t xml:space="preserve"> (en torno a 100 veces mejor)</w:t>
      </w:r>
      <w:r w:rsidR="00C048B9">
        <w:t xml:space="preserve"> en el rendimiento cuanto más grande sea el conjunto de usuarios o ítems. </w:t>
      </w:r>
      <w:r w:rsidR="008022FD">
        <w:t xml:space="preserve">Existe la posibilidad de aumentar la </w:t>
      </w:r>
      <w:r w:rsidR="005C7EAD">
        <w:t>precisión</w:t>
      </w:r>
      <w:r w:rsidR="008022FD">
        <w:t>, esto es, aumentando el número de árboles, pero perderíamos eficiencia en cuanto a memoria utilizada, por lo que hay que encontrar el compromiso entre estos factores.</w:t>
      </w:r>
    </w:p>
    <w:p w14:paraId="6F20AFB3" w14:textId="77777777" w:rsidR="00DB66EF" w:rsidRDefault="00DB66EF" w:rsidP="008A20A0">
      <w:pPr>
        <w:jc w:val="center"/>
      </w:pPr>
    </w:p>
    <w:p w14:paraId="54014676" w14:textId="77777777" w:rsidR="00DB66EF" w:rsidRDefault="00DB66EF" w:rsidP="008A20A0">
      <w:pPr>
        <w:jc w:val="center"/>
      </w:pPr>
    </w:p>
    <w:p w14:paraId="4FF8EE04" w14:textId="77777777" w:rsidR="00DB66EF" w:rsidRDefault="00DB66EF" w:rsidP="00DB66EF">
      <w:pPr>
        <w:jc w:val="left"/>
      </w:pPr>
    </w:p>
    <w:p w14:paraId="1BCFDE6E" w14:textId="77777777" w:rsidR="00376EB6" w:rsidRDefault="00D3114D" w:rsidP="00376EB6">
      <w:pPr>
        <w:keepNext/>
        <w:jc w:val="center"/>
      </w:pPr>
      <w:r>
        <w:rPr>
          <w:noProof/>
          <w:lang w:val="es-ES_tradnl" w:eastAsia="es-ES_tradnl"/>
        </w:rPr>
        <w:lastRenderedPageBreak/>
        <w:drawing>
          <wp:inline distT="0" distB="0" distL="0" distR="0" wp14:anchorId="5FF39281" wp14:editId="1E484212">
            <wp:extent cx="3440761" cy="3440761"/>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68747470733a2f2f7261772e6769746875622e636f6d2f73706f746966792f616e6e6f792f6d61737465722f616e6e2e706e67.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452359" cy="3452359"/>
                    </a:xfrm>
                    <a:prstGeom prst="rect">
                      <a:avLst/>
                    </a:prstGeom>
                  </pic:spPr>
                </pic:pic>
              </a:graphicData>
            </a:graphic>
          </wp:inline>
        </w:drawing>
      </w:r>
    </w:p>
    <w:p w14:paraId="1094E6AC" w14:textId="7C3238F5" w:rsidR="00CB2C1F" w:rsidRDefault="00376EB6" w:rsidP="00BB68D9">
      <w:pPr>
        <w:pStyle w:val="Descripcin"/>
      </w:pPr>
      <w:bookmarkStart w:id="280" w:name="_Toc471825611"/>
      <w:r>
        <w:t xml:space="preserve">Figura </w:t>
      </w:r>
      <w:fldSimple w:instr=" SEQ Figura \* ARABIC ">
        <w:r w:rsidR="00A8069E">
          <w:rPr>
            <w:noProof/>
          </w:rPr>
          <w:t>20</w:t>
        </w:r>
      </w:fldSimple>
      <w:r>
        <w:t>. Mapa bidimensional</w:t>
      </w:r>
      <w:r w:rsidR="0057375B" w:rsidRPr="0057375B">
        <w:t xml:space="preserve"> </w:t>
      </w:r>
      <w:r w:rsidR="0057375B">
        <w:t>de vecinos</w:t>
      </w:r>
      <w:r>
        <w:t xml:space="preserve"> con particiones aleatorias</w:t>
      </w:r>
      <w:bookmarkEnd w:id="280"/>
    </w:p>
    <w:p w14:paraId="3B621D9D" w14:textId="77777777" w:rsidR="00CB2C1F" w:rsidRPr="00CB2C1F" w:rsidRDefault="00CB2C1F" w:rsidP="00CB2C1F"/>
    <w:p w14:paraId="3E16F4AA" w14:textId="77777777" w:rsidR="00BB68D9" w:rsidRDefault="00BB68D9" w:rsidP="000D2A51">
      <w:pPr>
        <w:pStyle w:val="Ttulo3"/>
      </w:pPr>
      <w:bookmarkStart w:id="281" w:name="_Toc471826489"/>
      <w:proofErr w:type="spellStart"/>
      <w:r>
        <w:t>Annoy</w:t>
      </w:r>
      <w:proofErr w:type="spellEnd"/>
      <w:r>
        <w:t xml:space="preserve"> vs NMSLIB</w:t>
      </w:r>
      <w:bookmarkEnd w:id="281"/>
    </w:p>
    <w:p w14:paraId="11B4F56D" w14:textId="77777777" w:rsidR="00BB68D9" w:rsidRDefault="00BB68D9" w:rsidP="00BB68D9"/>
    <w:p w14:paraId="66381E01" w14:textId="77777777" w:rsidR="00BB68D9" w:rsidRDefault="00BB68D9" w:rsidP="00BB68D9">
      <w:r>
        <w:t xml:space="preserve">La razón por la que en este proyecto se incluye la librería NMSLIB en vez de </w:t>
      </w:r>
      <w:proofErr w:type="spellStart"/>
      <w:r>
        <w:t>Annoy</w:t>
      </w:r>
      <w:proofErr w:type="spellEnd"/>
      <w:r>
        <w:t xml:space="preserve"> es</w:t>
      </w:r>
      <w:r w:rsidR="002F263F">
        <w:t xml:space="preserve"> </w:t>
      </w:r>
      <w:r w:rsidR="00105B70">
        <w:t>debido a que,</w:t>
      </w:r>
      <w:r>
        <w:t xml:space="preserve"> en mayo de 2016, NMSLIB le ha superado notablemente</w:t>
      </w:r>
      <w:r w:rsidR="001A409D">
        <w:t xml:space="preserve"> </w:t>
      </w:r>
      <w:r>
        <w:t xml:space="preserve">en términos de </w:t>
      </w:r>
      <w:r w:rsidR="00BD64D1">
        <w:t>rendimiento y precisión.</w:t>
      </w:r>
    </w:p>
    <w:p w14:paraId="11E3EA2D" w14:textId="77777777" w:rsidR="00BD64D1" w:rsidRDefault="00BD64D1" w:rsidP="00BB68D9"/>
    <w:p w14:paraId="6F9B83B5" w14:textId="77777777" w:rsidR="00BB7133" w:rsidRDefault="00BD64D1" w:rsidP="00BB7133">
      <w:pPr>
        <w:keepNext/>
        <w:jc w:val="center"/>
      </w:pPr>
      <w:r>
        <w:rPr>
          <w:noProof/>
          <w:lang w:val="es-ES_tradnl" w:eastAsia="es-ES_tradnl"/>
        </w:rPr>
        <w:drawing>
          <wp:inline distT="0" distB="0" distL="0" distR="0" wp14:anchorId="551B72E5" wp14:editId="1913AA8A">
            <wp:extent cx="3199880" cy="2588454"/>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aptura de pantalla 2017-01-08 a las 15.04.51.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226705" cy="2610154"/>
                    </a:xfrm>
                    <a:prstGeom prst="rect">
                      <a:avLst/>
                    </a:prstGeom>
                  </pic:spPr>
                </pic:pic>
              </a:graphicData>
            </a:graphic>
          </wp:inline>
        </w:drawing>
      </w:r>
    </w:p>
    <w:p w14:paraId="3C189BE8" w14:textId="2DED8B68" w:rsidR="00BD64D1" w:rsidRDefault="00BB7133" w:rsidP="00BB7133">
      <w:pPr>
        <w:pStyle w:val="Descripcin"/>
      </w:pPr>
      <w:bookmarkStart w:id="282" w:name="_Toc471825612"/>
      <w:r>
        <w:t xml:space="preserve">Figura </w:t>
      </w:r>
      <w:fldSimple w:instr=" SEQ Figura \* ARABIC ">
        <w:r w:rsidR="00A8069E">
          <w:rPr>
            <w:noProof/>
          </w:rPr>
          <w:t>21</w:t>
        </w:r>
      </w:fldSimple>
      <w:r>
        <w:t xml:space="preserve">. </w:t>
      </w:r>
      <w:proofErr w:type="spellStart"/>
      <w:r>
        <w:t>Annoy</w:t>
      </w:r>
      <w:proofErr w:type="spellEnd"/>
      <w:r>
        <w:t xml:space="preserve"> vs NMSLIB</w:t>
      </w:r>
      <w:bookmarkEnd w:id="282"/>
    </w:p>
    <w:p w14:paraId="1721F584" w14:textId="77777777" w:rsidR="002F263F" w:rsidRDefault="002F263F" w:rsidP="00BD64D1">
      <w:pPr>
        <w:jc w:val="center"/>
      </w:pPr>
    </w:p>
    <w:p w14:paraId="0CD48174" w14:textId="77777777" w:rsidR="002F263F" w:rsidRDefault="002F263F" w:rsidP="00BD64D1">
      <w:pPr>
        <w:jc w:val="center"/>
      </w:pPr>
    </w:p>
    <w:p w14:paraId="4F76F0F8" w14:textId="77777777" w:rsidR="002F263F" w:rsidRPr="00BB68D9" w:rsidRDefault="002F263F" w:rsidP="00BD64D1">
      <w:pPr>
        <w:jc w:val="center"/>
      </w:pPr>
    </w:p>
    <w:p w14:paraId="21072BEB" w14:textId="77777777" w:rsidR="000D2A51" w:rsidRDefault="000D2A51" w:rsidP="000D2A51">
      <w:pPr>
        <w:pStyle w:val="Ttulo3"/>
      </w:pPr>
      <w:bookmarkStart w:id="283" w:name="_Toc471826490"/>
      <w:bookmarkStart w:id="284" w:name="_Ref472275569"/>
      <w:bookmarkStart w:id="285" w:name="_Ref472275595"/>
      <w:r>
        <w:lastRenderedPageBreak/>
        <w:t xml:space="preserve">Apache </w:t>
      </w:r>
      <w:proofErr w:type="spellStart"/>
      <w:r>
        <w:t>Thrift</w:t>
      </w:r>
      <w:proofErr w:type="spellEnd"/>
      <w:r>
        <w:t xml:space="preserve"> y NMSLIB</w:t>
      </w:r>
      <w:bookmarkEnd w:id="283"/>
      <w:bookmarkEnd w:id="284"/>
      <w:bookmarkEnd w:id="285"/>
    </w:p>
    <w:p w14:paraId="2B2C9756" w14:textId="77777777" w:rsidR="000D2A51" w:rsidRDefault="000D2A51" w:rsidP="004B4E8A"/>
    <w:p w14:paraId="68B68439" w14:textId="77777777" w:rsidR="00194F7B" w:rsidRDefault="00194F7B" w:rsidP="004B4E8A">
      <w:r>
        <w:t>El principal problema del uso de la librería NMSLIB es q</w:t>
      </w:r>
      <w:r w:rsidR="00105B70">
        <w:t>ue está escrita en el lenguaje C</w:t>
      </w:r>
      <w:r>
        <w:t>++, mientras que el proyecto es Java, lo que requiere de algún método para compatibilizar ambos lenguajes.</w:t>
      </w:r>
    </w:p>
    <w:p w14:paraId="3CFB7193" w14:textId="77777777" w:rsidR="004F1EB1" w:rsidRDefault="004F1EB1" w:rsidP="004B4E8A"/>
    <w:p w14:paraId="1540D957" w14:textId="77777777" w:rsidR="004F1EB1" w:rsidRDefault="00746C1C" w:rsidP="004F1EB1">
      <w:pPr>
        <w:ind w:firstLine="426"/>
      </w:pPr>
      <w:r>
        <w:t>Me</w:t>
      </w:r>
      <w:r w:rsidR="004F1EB1">
        <w:t xml:space="preserve">diante Apache </w:t>
      </w:r>
      <w:proofErr w:type="spellStart"/>
      <w:r w:rsidR="004F1EB1">
        <w:t>Thrift</w:t>
      </w:r>
      <w:proofErr w:type="spellEnd"/>
      <w:r>
        <w:t xml:space="preserve">, un </w:t>
      </w:r>
      <w:proofErr w:type="spellStart"/>
      <w:r>
        <w:t>fr</w:t>
      </w:r>
      <w:r w:rsidR="006C2EF8">
        <w:t>amework</w:t>
      </w:r>
      <w:proofErr w:type="spellEnd"/>
      <w:r w:rsidR="006C2EF8">
        <w:t xml:space="preserve"> que permite la creación y definición de s</w:t>
      </w:r>
      <w:r w:rsidR="006833DD">
        <w:t xml:space="preserve">ervicios en </w:t>
      </w:r>
      <w:r w:rsidR="00792C2B">
        <w:t>múltiples</w:t>
      </w:r>
      <w:r w:rsidR="006833DD">
        <w:t xml:space="preserve"> lenguajes, usa</w:t>
      </w:r>
      <w:r w:rsidR="00395CAA">
        <w:t>n</w:t>
      </w:r>
      <w:r w:rsidR="006833DD">
        <w:t>do RPC (</w:t>
      </w:r>
      <w:proofErr w:type="spellStart"/>
      <w:r w:rsidR="006833DD">
        <w:rPr>
          <w:i/>
        </w:rPr>
        <w:t>Remote</w:t>
      </w:r>
      <w:proofErr w:type="spellEnd"/>
      <w:r w:rsidR="006833DD">
        <w:rPr>
          <w:i/>
        </w:rPr>
        <w:t xml:space="preserve"> </w:t>
      </w:r>
      <w:proofErr w:type="spellStart"/>
      <w:r w:rsidR="006833DD">
        <w:rPr>
          <w:i/>
        </w:rPr>
        <w:t>Procedure</w:t>
      </w:r>
      <w:proofErr w:type="spellEnd"/>
      <w:r w:rsidR="006833DD">
        <w:rPr>
          <w:i/>
        </w:rPr>
        <w:t xml:space="preserve"> </w:t>
      </w:r>
      <w:proofErr w:type="spellStart"/>
      <w:r w:rsidR="006833DD">
        <w:rPr>
          <w:i/>
        </w:rPr>
        <w:t>Call</w:t>
      </w:r>
      <w:proofErr w:type="spellEnd"/>
      <w:r w:rsidR="006833DD">
        <w:t>)</w:t>
      </w:r>
      <w:r w:rsidR="00DA7DAF">
        <w:t xml:space="preserve"> y generación de código, es posible conectar aplicaciones escritas en multitud de lenguajes diferentes.</w:t>
      </w:r>
    </w:p>
    <w:p w14:paraId="73DE9646" w14:textId="77777777" w:rsidR="00DA7DAF" w:rsidRDefault="00DA7DAF" w:rsidP="004F1EB1">
      <w:pPr>
        <w:ind w:firstLine="426"/>
      </w:pPr>
    </w:p>
    <w:p w14:paraId="3D37FA0F" w14:textId="77777777" w:rsidR="00DA7DAF" w:rsidRPr="006833DD" w:rsidRDefault="00DA7DAF" w:rsidP="004F1EB1">
      <w:pPr>
        <w:ind w:firstLine="426"/>
      </w:pPr>
      <w:r>
        <w:t xml:space="preserve">De esta manera, </w:t>
      </w:r>
      <w:r w:rsidR="00A7280D">
        <w:t>se instancia un servidor escrito en C++ con la librería NMSLIB</w:t>
      </w:r>
      <w:r w:rsidR="00B25462">
        <w:t xml:space="preserve"> y un cliente en Java que se conectará al servidor para ejecutar los métodos necesarios </w:t>
      </w:r>
      <w:r w:rsidR="00E0584F">
        <w:t>de manera remota (RPC). En este caso el servidor realizará el cálculo de vecinos devolviendo una lista de usuarios o ítems al cliente de manera total</w:t>
      </w:r>
      <w:r w:rsidR="0020329B">
        <w:t xml:space="preserve">mente transparente gracias a </w:t>
      </w:r>
      <w:proofErr w:type="spellStart"/>
      <w:r w:rsidR="0020329B">
        <w:t>Thr</w:t>
      </w:r>
      <w:r w:rsidR="00E0584F">
        <w:t>ift</w:t>
      </w:r>
      <w:proofErr w:type="spellEnd"/>
      <w:r w:rsidR="00E0584F">
        <w:t>.</w:t>
      </w:r>
    </w:p>
    <w:p w14:paraId="2780EA64" w14:textId="77777777" w:rsidR="000D2A51" w:rsidRDefault="000D2A51" w:rsidP="004B4E8A"/>
    <w:p w14:paraId="17ACC91C" w14:textId="77777777" w:rsidR="00FE77C6" w:rsidRDefault="00080A7F" w:rsidP="00FE77C6">
      <w:pPr>
        <w:keepNext/>
      </w:pPr>
      <w:r>
        <w:rPr>
          <w:noProof/>
          <w:color w:val="FF0000"/>
          <w:lang w:val="es-ES_tradnl" w:eastAsia="es-ES_tradnl"/>
        </w:rPr>
        <w:drawing>
          <wp:inline distT="0" distB="0" distL="0" distR="0" wp14:anchorId="22822077" wp14:editId="75242EC6">
            <wp:extent cx="5579745" cy="178689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aptura de pantalla 2017-01-06 a las 1.35.56.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579745" cy="1786890"/>
                    </a:xfrm>
                    <a:prstGeom prst="rect">
                      <a:avLst/>
                    </a:prstGeom>
                  </pic:spPr>
                </pic:pic>
              </a:graphicData>
            </a:graphic>
          </wp:inline>
        </w:drawing>
      </w:r>
    </w:p>
    <w:p w14:paraId="5AABF549" w14:textId="72CACC47" w:rsidR="00FE77C6" w:rsidRPr="004B4E8A" w:rsidRDefault="00FE77C6" w:rsidP="00E423C9">
      <w:pPr>
        <w:pStyle w:val="Descripcin"/>
      </w:pPr>
      <w:bookmarkStart w:id="286" w:name="_Toc471825613"/>
      <w:r>
        <w:t xml:space="preserve">Figura </w:t>
      </w:r>
      <w:fldSimple w:instr=" SEQ Figura \* ARABIC ">
        <w:r w:rsidR="00A8069E">
          <w:rPr>
            <w:noProof/>
          </w:rPr>
          <w:t>22</w:t>
        </w:r>
      </w:fldSimple>
      <w:r w:rsidR="00740A51">
        <w:t>. Esquema de</w:t>
      </w:r>
      <w:r>
        <w:t xml:space="preserve"> empleo de NMSLIB</w:t>
      </w:r>
      <w:bookmarkEnd w:id="286"/>
    </w:p>
    <w:p w14:paraId="11EDE19E" w14:textId="078BAFE2" w:rsidR="002556F8" w:rsidRPr="002556F8" w:rsidRDefault="00044CF3" w:rsidP="00044CF3">
      <w:pPr>
        <w:ind w:firstLine="426"/>
      </w:pPr>
      <w:r>
        <w:t>Una vez obtenidos los vecin</w:t>
      </w:r>
      <w:r w:rsidR="0051432B">
        <w:t xml:space="preserve">os </w:t>
      </w:r>
      <w:r w:rsidR="00904051">
        <w:t xml:space="preserve">usando </w:t>
      </w:r>
      <w:r w:rsidR="0051432B">
        <w:t xml:space="preserve">NMSLIB, son tratados por el programa cliente exportándolos a un fichero, el </w:t>
      </w:r>
      <w:r w:rsidR="00904051">
        <w:t xml:space="preserve">cual </w:t>
      </w:r>
      <w:r w:rsidR="0051432B">
        <w:t>será la entrada del recomendador para la generación de recomendaciones.</w:t>
      </w:r>
    </w:p>
    <w:p w14:paraId="6DF513AE" w14:textId="77777777" w:rsidR="00DC53E2" w:rsidRPr="00E513E8" w:rsidRDefault="00DC53E2" w:rsidP="00D0379B">
      <w:pPr>
        <w:pStyle w:val="PrrafoArial10Car1CarCar"/>
      </w:pPr>
    </w:p>
    <w:p w14:paraId="6E00FDA2" w14:textId="77777777" w:rsidR="00DB1224" w:rsidRPr="00E513E8" w:rsidRDefault="00DB1224" w:rsidP="00DB1224">
      <w:bookmarkStart w:id="287" w:name="_Toc144524010"/>
      <w:bookmarkStart w:id="288" w:name="_Toc144524012"/>
      <w:bookmarkEnd w:id="287"/>
      <w:bookmarkEnd w:id="288"/>
    </w:p>
    <w:p w14:paraId="370F20C5" w14:textId="77777777" w:rsidR="007C3D8F" w:rsidRPr="00E513E8" w:rsidRDefault="007C3D8F"/>
    <w:p w14:paraId="5A68F537" w14:textId="77777777" w:rsidR="00DB1224" w:rsidRPr="00E513E8" w:rsidRDefault="00DB1224">
      <w:pPr>
        <w:sectPr w:rsidR="00DB1224" w:rsidRPr="00E513E8" w:rsidSect="006018C5">
          <w:type w:val="oddPage"/>
          <w:pgSz w:w="11906" w:h="16838" w:code="9"/>
          <w:pgMar w:top="1418" w:right="1418" w:bottom="1258" w:left="1701" w:header="708" w:footer="708" w:gutter="0"/>
          <w:cols w:space="708"/>
          <w:docGrid w:linePitch="360"/>
        </w:sectPr>
      </w:pPr>
    </w:p>
    <w:p w14:paraId="07941C0C" w14:textId="77777777" w:rsidR="007C3D8F" w:rsidRPr="00B639BF" w:rsidRDefault="00FB7C61">
      <w:pPr>
        <w:pStyle w:val="Ttulo1"/>
        <w:rPr>
          <w:sz w:val="40"/>
          <w:szCs w:val="40"/>
        </w:rPr>
      </w:pPr>
      <w:bookmarkStart w:id="289" w:name="_Toc471826491"/>
      <w:r w:rsidRPr="00B639BF">
        <w:rPr>
          <w:sz w:val="40"/>
          <w:szCs w:val="40"/>
        </w:rPr>
        <w:lastRenderedPageBreak/>
        <w:t>Integración, pruebas y r</w:t>
      </w:r>
      <w:r w:rsidR="007C3D8F" w:rsidRPr="00B639BF">
        <w:rPr>
          <w:sz w:val="40"/>
          <w:szCs w:val="40"/>
        </w:rPr>
        <w:t>esultados</w:t>
      </w:r>
      <w:bookmarkEnd w:id="289"/>
    </w:p>
    <w:p w14:paraId="58049C66" w14:textId="04597A6D" w:rsidR="003A1F67" w:rsidRPr="00A8069E" w:rsidRDefault="003A1F67">
      <w:pPr>
        <w:pStyle w:val="PrrafoArial8Car1CarCar"/>
        <w:numPr>
          <w:ilvl w:val="0"/>
          <w:numId w:val="0"/>
        </w:numPr>
        <w:rPr>
          <w:ins w:id="290" w:author="Alejandro Gil Hernán" w:date="2017-01-16T18:30:00Z"/>
          <w:u w:val="single"/>
          <w:rPrChange w:id="291" w:author="Alejandro Gil Hernán" w:date="2017-01-16T20:10:00Z">
            <w:rPr>
              <w:ins w:id="292" w:author="Alejandro Gil Hernán" w:date="2017-01-16T18:30:00Z"/>
            </w:rPr>
          </w:rPrChange>
        </w:rPr>
      </w:pPr>
    </w:p>
    <w:p w14:paraId="77BA505B" w14:textId="03E4094C" w:rsidR="00040819" w:rsidRDefault="00040819">
      <w:pPr>
        <w:pStyle w:val="Ttulo2"/>
        <w:rPr>
          <w:ins w:id="293" w:author="Alejandro Gil Hernán" w:date="2017-01-16T18:31:00Z"/>
        </w:rPr>
        <w:pPrChange w:id="294" w:author="Alejandro Gil Hernán" w:date="2017-01-16T18:31:00Z">
          <w:pPr>
            <w:pStyle w:val="PrrafoArial8Car1CarCar"/>
            <w:numPr>
              <w:numId w:val="0"/>
            </w:numPr>
            <w:tabs>
              <w:tab w:val="clear" w:pos="1425"/>
            </w:tabs>
            <w:ind w:left="0" w:firstLine="0"/>
          </w:pPr>
        </w:pPrChange>
      </w:pPr>
      <w:proofErr w:type="gramStart"/>
      <w:ins w:id="295" w:author="Alejandro Gil Hernán" w:date="2017-01-16T18:30:00Z">
        <w:r>
          <w:t xml:space="preserve">Pruebas </w:t>
        </w:r>
      </w:ins>
      <w:ins w:id="296" w:author="Alejandro Gil Hernán" w:date="2017-01-16T18:31:00Z">
        <w:r w:rsidR="002F548B">
          <w:t>de caja negra</w:t>
        </w:r>
      </w:ins>
      <w:ins w:id="297" w:author="Alejandro Gil Hernán" w:date="2017-01-16T18:32:00Z">
        <w:r w:rsidR="002F548B">
          <w:t>?</w:t>
        </w:r>
      </w:ins>
      <w:proofErr w:type="gramEnd"/>
    </w:p>
    <w:p w14:paraId="601F099F" w14:textId="1368E420" w:rsidR="002F548B" w:rsidRDefault="002F548B">
      <w:pPr>
        <w:pStyle w:val="Ttulo2"/>
        <w:rPr>
          <w:ins w:id="298" w:author="Alejandro Gil Hernán" w:date="2017-01-16T18:35:00Z"/>
        </w:rPr>
        <w:pPrChange w:id="299" w:author="Alejandro Gil Hernán" w:date="2017-01-16T18:32:00Z">
          <w:pPr>
            <w:pStyle w:val="PrrafoArial8Car1CarCar"/>
            <w:numPr>
              <w:numId w:val="0"/>
            </w:numPr>
            <w:tabs>
              <w:tab w:val="clear" w:pos="1425"/>
            </w:tabs>
            <w:ind w:left="0" w:firstLine="0"/>
          </w:pPr>
        </w:pPrChange>
      </w:pPr>
      <w:proofErr w:type="spellStart"/>
      <w:ins w:id="300" w:author="Alejandro Gil Hernán" w:date="2017-01-16T18:32:00Z">
        <w:r>
          <w:t>Datasets</w:t>
        </w:r>
        <w:proofErr w:type="spellEnd"/>
        <w:r>
          <w:t xml:space="preserve"> utilizados </w:t>
        </w:r>
      </w:ins>
    </w:p>
    <w:p w14:paraId="3A044FBB" w14:textId="1C163970" w:rsidR="003A7306" w:rsidRDefault="003A7306">
      <w:pPr>
        <w:rPr>
          <w:ins w:id="301" w:author="Alejandro Gil Hernán" w:date="2017-01-16T18:35:00Z"/>
        </w:rPr>
        <w:pPrChange w:id="302" w:author="Alejandro Gil Hernán" w:date="2017-01-16T18:35:00Z">
          <w:pPr>
            <w:pStyle w:val="PrrafoArial8Car1CarCar"/>
            <w:numPr>
              <w:numId w:val="0"/>
            </w:numPr>
            <w:tabs>
              <w:tab w:val="clear" w:pos="1425"/>
            </w:tabs>
            <w:ind w:left="0" w:firstLine="0"/>
          </w:pPr>
        </w:pPrChange>
      </w:pPr>
    </w:p>
    <w:p w14:paraId="1BA63EA7" w14:textId="0033A6DA" w:rsidR="003A7306" w:rsidRDefault="003A7306">
      <w:pPr>
        <w:rPr>
          <w:ins w:id="303" w:author="Alejandro Gil Hernán" w:date="2017-01-16T18:50:00Z"/>
        </w:rPr>
        <w:pPrChange w:id="304" w:author="Alejandro Gil Hernán" w:date="2017-01-16T18:35:00Z">
          <w:pPr>
            <w:pStyle w:val="PrrafoArial8Car1CarCar"/>
            <w:numPr>
              <w:numId w:val="0"/>
            </w:numPr>
            <w:tabs>
              <w:tab w:val="clear" w:pos="1425"/>
            </w:tabs>
            <w:ind w:left="0" w:firstLine="0"/>
          </w:pPr>
        </w:pPrChange>
      </w:pPr>
      <w:ins w:id="305" w:author="Alejandro Gil Hernán" w:date="2017-01-16T18:35:00Z">
        <w:r>
          <w:t xml:space="preserve">Para la ejecución del sistema completo se ha utilizado un único </w:t>
        </w:r>
        <w:proofErr w:type="spellStart"/>
        <w:r w:rsidR="008F5399">
          <w:t>dataset</w:t>
        </w:r>
        <w:proofErr w:type="spellEnd"/>
        <w:r>
          <w:t xml:space="preserve"> </w:t>
        </w:r>
      </w:ins>
      <w:ins w:id="306" w:author="Alejandro Gil Hernán" w:date="2017-01-16T18:42:00Z">
        <w:r w:rsidR="008F5399">
          <w:t>(</w:t>
        </w:r>
      </w:ins>
      <w:proofErr w:type="spellStart"/>
      <w:ins w:id="307" w:author="Alejandro Gil Hernán" w:date="2017-01-16T18:35:00Z">
        <w:r>
          <w:t>Movie</w:t>
        </w:r>
      </w:ins>
      <w:ins w:id="308" w:author="Alejandro Gil Hernán" w:date="2017-01-16T18:36:00Z">
        <w:r>
          <w:t>l</w:t>
        </w:r>
      </w:ins>
      <w:ins w:id="309" w:author="Alejandro Gil Hernán" w:date="2017-01-16T18:35:00Z">
        <w:r>
          <w:t>ens</w:t>
        </w:r>
      </w:ins>
      <w:proofErr w:type="spellEnd"/>
      <w:ins w:id="310" w:author="Alejandro Gil Hernán" w:date="2017-01-16T18:42:00Z">
        <w:r w:rsidR="008F5399">
          <w:t>),</w:t>
        </w:r>
      </w:ins>
      <w:ins w:id="311" w:author="Alejandro Gil Hernán" w:date="2017-01-16T18:35:00Z">
        <w:r>
          <w:t xml:space="preserve"> </w:t>
        </w:r>
      </w:ins>
      <w:ins w:id="312" w:author="Alejandro Gil Hernán" w:date="2017-01-16T18:48:00Z">
        <w:r w:rsidR="00A90565">
          <w:t xml:space="preserve">pues se ha preferido profundizar en el algoritmo que aumentar el </w:t>
        </w:r>
      </w:ins>
      <w:ins w:id="313" w:author="Alejandro Gil Hernán" w:date="2017-01-16T18:50:00Z">
        <w:r w:rsidR="001042B7">
          <w:t>número</w:t>
        </w:r>
      </w:ins>
      <w:ins w:id="314" w:author="Alejandro Gil Hernán" w:date="2017-01-16T18:48:00Z">
        <w:r w:rsidR="00A90565">
          <w:t xml:space="preserve"> de </w:t>
        </w:r>
        <w:proofErr w:type="spellStart"/>
        <w:r w:rsidR="00A90565">
          <w:t>datasets</w:t>
        </w:r>
        <w:proofErr w:type="spellEnd"/>
        <w:r w:rsidR="00A90565">
          <w:t>, ya que ésta faceta es f</w:t>
        </w:r>
      </w:ins>
      <w:ins w:id="315" w:author="Alejandro Gil Hernán" w:date="2017-01-16T18:49:00Z">
        <w:r w:rsidR="00A90565">
          <w:t xml:space="preserve">ácilmente extensible. </w:t>
        </w:r>
        <w:proofErr w:type="spellStart"/>
        <w:r w:rsidR="00A90565">
          <w:t>Movielens</w:t>
        </w:r>
        <w:proofErr w:type="spellEnd"/>
        <w:r w:rsidR="00A90565">
          <w:t xml:space="preserve"> tiene </w:t>
        </w:r>
      </w:ins>
      <w:ins w:id="316" w:author="Alejandro Gil Hernán" w:date="2017-01-16T18:35:00Z">
        <w:r>
          <w:t>un tamaño</w:t>
        </w:r>
      </w:ins>
      <w:ins w:id="317" w:author="Alejandro Gil Hernán" w:date="2017-01-16T18:40:00Z">
        <w:r>
          <w:t xml:space="preserve"> de</w:t>
        </w:r>
      </w:ins>
      <w:ins w:id="318" w:author="Alejandro Gil Hernán" w:date="2017-01-16T18:35:00Z">
        <w:r>
          <w:t xml:space="preserve"> </w:t>
        </w:r>
      </w:ins>
      <w:ins w:id="319" w:author="Alejandro Gil Hernán" w:date="2017-01-16T18:36:00Z">
        <w:r>
          <w:t xml:space="preserve">100.000 </w:t>
        </w:r>
      </w:ins>
      <w:ins w:id="320" w:author="Alejandro Gil Hernán" w:date="2017-01-16T18:40:00Z">
        <w:r>
          <w:t xml:space="preserve">ratings </w:t>
        </w:r>
      </w:ins>
      <w:ins w:id="321" w:author="Alejandro Gil Hernán" w:date="2017-01-16T18:36:00Z">
        <w:r>
          <w:t xml:space="preserve">(943 usuarios y </w:t>
        </w:r>
      </w:ins>
      <w:ins w:id="322" w:author="Alejandro Gil Hernán" w:date="2017-01-16T18:37:00Z">
        <w:r>
          <w:t>1682 ítems).</w:t>
        </w:r>
      </w:ins>
      <w:ins w:id="323" w:author="Alejandro Gil Hernán" w:date="2017-01-16T18:40:00Z">
        <w:r>
          <w:t xml:space="preserve"> </w:t>
        </w:r>
      </w:ins>
      <w:ins w:id="324" w:author="Alejandro Gil Hernán" w:date="2017-01-16T18:41:00Z">
        <w:r>
          <w:t xml:space="preserve">El formato de las recomendaciones </w:t>
        </w:r>
        <w:r w:rsidR="00C96805">
          <w:t xml:space="preserve">consta de cuatro campos: </w:t>
        </w:r>
        <w:r>
          <w:t>id</w:t>
        </w:r>
      </w:ins>
      <w:ins w:id="325" w:author="Alejandro Gil Hernán" w:date="2017-01-16T18:50:00Z">
        <w:r w:rsidR="00D72FA9">
          <w:t xml:space="preserve"> </w:t>
        </w:r>
        <w:r w:rsidR="001042B7">
          <w:t>de usuario</w:t>
        </w:r>
      </w:ins>
      <w:ins w:id="326" w:author="Alejandro Gil Hernán" w:date="2017-01-16T18:41:00Z">
        <w:r>
          <w:t xml:space="preserve">, id </w:t>
        </w:r>
      </w:ins>
      <w:ins w:id="327" w:author="Alejandro Gil Hernán" w:date="2017-01-16T18:50:00Z">
        <w:r w:rsidR="00D72FA9">
          <w:t xml:space="preserve">de </w:t>
        </w:r>
      </w:ins>
      <w:ins w:id="328" w:author="Alejandro Gil Hernán" w:date="2017-01-16T18:42:00Z">
        <w:r>
          <w:t>ítem</w:t>
        </w:r>
      </w:ins>
      <w:ins w:id="329" w:author="Alejandro Gil Hernán" w:date="2017-01-16T18:41:00Z">
        <w:r>
          <w:t xml:space="preserve">, </w:t>
        </w:r>
      </w:ins>
      <w:ins w:id="330" w:author="Alejandro Gil Hernán" w:date="2017-01-16T18:42:00Z">
        <w:r>
          <w:t>rating</w:t>
        </w:r>
      </w:ins>
      <w:ins w:id="331" w:author="Alejandro Gil Hernán" w:date="2017-01-16T18:45:00Z">
        <w:r w:rsidR="00C96805">
          <w:t xml:space="preserve"> (en el intervalo [</w:t>
        </w:r>
      </w:ins>
      <w:ins w:id="332" w:author="Alejandro Gil Hernán" w:date="2017-01-16T18:46:00Z">
        <w:r w:rsidR="00C96805">
          <w:t>1,5</w:t>
        </w:r>
      </w:ins>
      <w:ins w:id="333" w:author="Alejandro Gil Hernán" w:date="2017-01-16T18:45:00Z">
        <w:r w:rsidR="00C96805">
          <w:t>])</w:t>
        </w:r>
      </w:ins>
      <w:ins w:id="334" w:author="Alejandro Gil Hernán" w:date="2017-01-16T18:42:00Z">
        <w:r w:rsidR="00C96805">
          <w:t xml:space="preserve"> y la fecha cuando se puntu</w:t>
        </w:r>
      </w:ins>
      <w:ins w:id="335" w:author="Alejandro Gil Hernán" w:date="2017-01-16T18:46:00Z">
        <w:r w:rsidR="00C96805">
          <w:t>ó el artículo</w:t>
        </w:r>
      </w:ins>
      <w:ins w:id="336" w:author="Alejandro Gil Hernán" w:date="2017-01-16T18:42:00Z">
        <w:r w:rsidR="00241D61">
          <w:t>; en las pruebas no se tendr</w:t>
        </w:r>
      </w:ins>
      <w:ins w:id="337" w:author="Alejandro Gil Hernán" w:date="2017-01-16T18:47:00Z">
        <w:r w:rsidR="00241D61">
          <w:t>á en cuenta este último valor.</w:t>
        </w:r>
      </w:ins>
    </w:p>
    <w:p w14:paraId="698F74DE" w14:textId="77777777" w:rsidR="001042B7" w:rsidRPr="00A8069E" w:rsidRDefault="001042B7">
      <w:pPr>
        <w:rPr>
          <w:ins w:id="338" w:author="Alejandro Gil Hernán" w:date="2017-01-16T18:35:00Z"/>
        </w:rPr>
        <w:pPrChange w:id="339" w:author="Alejandro Gil Hernán" w:date="2017-01-16T18:35:00Z">
          <w:pPr>
            <w:pStyle w:val="PrrafoArial8Car1CarCar"/>
            <w:numPr>
              <w:numId w:val="0"/>
            </w:numPr>
            <w:tabs>
              <w:tab w:val="clear" w:pos="1425"/>
            </w:tabs>
            <w:ind w:left="0" w:firstLine="0"/>
          </w:pPr>
        </w:pPrChange>
      </w:pPr>
    </w:p>
    <w:p w14:paraId="0C11DF97" w14:textId="04CD922F" w:rsidR="002F548B" w:rsidRDefault="002F548B">
      <w:pPr>
        <w:pStyle w:val="Ttulo2"/>
        <w:rPr>
          <w:ins w:id="340" w:author="Alejandro Gil Hernán" w:date="2017-01-16T18:35:00Z"/>
        </w:rPr>
        <w:pPrChange w:id="341" w:author="Alejandro Gil Hernán" w:date="2017-01-16T18:35:00Z">
          <w:pPr>
            <w:pStyle w:val="PrrafoArial8Car1CarCar"/>
            <w:numPr>
              <w:numId w:val="0"/>
            </w:numPr>
            <w:tabs>
              <w:tab w:val="clear" w:pos="1425"/>
            </w:tabs>
            <w:ind w:left="0" w:firstLine="0"/>
          </w:pPr>
        </w:pPrChange>
      </w:pPr>
      <w:ins w:id="342" w:author="Alejandro Gil Hernán" w:date="2017-01-16T18:35:00Z">
        <w:r>
          <w:t>Resultados de las pruebas.</w:t>
        </w:r>
      </w:ins>
    </w:p>
    <w:p w14:paraId="38173A67" w14:textId="223C69C5" w:rsidR="002F548B" w:rsidRDefault="002F548B">
      <w:pPr>
        <w:rPr>
          <w:ins w:id="343" w:author="Alejandro Gil Hernán" w:date="2017-01-16T18:51:00Z"/>
        </w:rPr>
        <w:pPrChange w:id="344" w:author="Alejandro Gil Hernán" w:date="2017-01-16T18:35:00Z">
          <w:pPr>
            <w:pStyle w:val="PrrafoArial8Car1CarCar"/>
            <w:numPr>
              <w:numId w:val="0"/>
            </w:numPr>
            <w:tabs>
              <w:tab w:val="clear" w:pos="1425"/>
            </w:tabs>
            <w:ind w:left="0" w:firstLine="0"/>
          </w:pPr>
        </w:pPrChange>
      </w:pPr>
    </w:p>
    <w:p w14:paraId="17E16538" w14:textId="61AA31D0" w:rsidR="002F548B" w:rsidRDefault="001042B7">
      <w:pPr>
        <w:rPr>
          <w:ins w:id="345" w:author="Alejandro Gil Hernán" w:date="2017-01-16T19:59:00Z"/>
        </w:rPr>
        <w:pPrChange w:id="346" w:author="Alejandro Gil Hernán" w:date="2017-01-16T19:06:00Z">
          <w:pPr>
            <w:pStyle w:val="PrrafoArial8Car1CarCar"/>
            <w:numPr>
              <w:numId w:val="0"/>
            </w:numPr>
            <w:tabs>
              <w:tab w:val="clear" w:pos="1425"/>
            </w:tabs>
            <w:ind w:left="0" w:firstLine="0"/>
          </w:pPr>
        </w:pPrChange>
      </w:pPr>
      <w:ins w:id="347" w:author="Alejandro Gil Hernán" w:date="2017-01-16T18:51:00Z">
        <w:r>
          <w:t xml:space="preserve">Aunque a simple vista </w:t>
        </w:r>
      </w:ins>
      <w:ins w:id="348" w:author="Alejandro Gil Hernán" w:date="2017-01-16T18:57:00Z">
        <w:r w:rsidR="0039564B">
          <w:t>los sistemas de recomendación</w:t>
        </w:r>
      </w:ins>
      <w:ins w:id="349" w:author="Alejandro Gil Hernán" w:date="2017-01-16T18:59:00Z">
        <w:r w:rsidR="0039564B">
          <w:t xml:space="preserve"> </w:t>
        </w:r>
      </w:ins>
      <w:ins w:id="350" w:author="Alejandro Gil Hernán" w:date="2017-01-16T19:00:00Z">
        <w:r w:rsidR="0039564B">
          <w:t>que utilizan KNN</w:t>
        </w:r>
      </w:ins>
      <w:ins w:id="351" w:author="Alejandro Gil Hernán" w:date="2017-01-16T18:57:00Z">
        <w:r w:rsidR="0039564B">
          <w:t xml:space="preserve"> </w:t>
        </w:r>
      </w:ins>
      <w:ins w:id="352" w:author="Alejandro Gil Hernán" w:date="2017-01-16T19:00:00Z">
        <w:r w:rsidR="0039564B">
          <w:t xml:space="preserve">para generar las recomendaciones </w:t>
        </w:r>
      </w:ins>
      <w:ins w:id="353" w:author="Alejandro Gil Hernán" w:date="2017-01-16T18:59:00Z">
        <w:r w:rsidR="0039564B">
          <w:t>t</w:t>
        </w:r>
      </w:ins>
      <w:ins w:id="354" w:author="Alejandro Gil Hernán" w:date="2017-01-16T18:56:00Z">
        <w:r w:rsidR="0039564B">
          <w:t>enga</w:t>
        </w:r>
      </w:ins>
      <w:ins w:id="355" w:author="Alejandro Gil Hernán" w:date="2017-01-16T19:00:00Z">
        <w:r w:rsidR="0039564B">
          <w:t>n</w:t>
        </w:r>
      </w:ins>
      <w:ins w:id="356" w:author="Alejandro Gil Hernán" w:date="2017-01-16T18:56:00Z">
        <w:r w:rsidR="0039564B">
          <w:t xml:space="preserve"> un solo parámetro configurable</w:t>
        </w:r>
      </w:ins>
      <w:ins w:id="357" w:author="Alejandro Gil Hernán" w:date="2017-01-16T19:00:00Z">
        <w:r w:rsidR="0039564B">
          <w:t xml:space="preserve">, esto es, </w:t>
        </w:r>
      </w:ins>
      <w:ins w:id="358" w:author="Alejandro Gil Hernán" w:date="2017-01-16T18:56:00Z">
        <w:r w:rsidR="0039564B">
          <w:t>el número de vecinos</w:t>
        </w:r>
        <w:r w:rsidR="009355D2">
          <w:t>, lo cierto es que existe un ampl</w:t>
        </w:r>
        <w:r w:rsidR="006F62E8">
          <w:t>io abanico de</w:t>
        </w:r>
      </w:ins>
      <w:ins w:id="359" w:author="Alejandro Gil Hernán" w:date="2017-01-16T19:04:00Z">
        <w:r w:rsidR="006F62E8">
          <w:t xml:space="preserve"> modificaciones posibles</w:t>
        </w:r>
      </w:ins>
      <w:ins w:id="360" w:author="Alejandro Gil Hernán" w:date="2017-01-16T18:56:00Z">
        <w:r w:rsidR="006F62E8">
          <w:t xml:space="preserve"> como se ha visto anteriormente </w:t>
        </w:r>
      </w:ins>
      <w:ins w:id="361" w:author="Alejandro Gil Hernán" w:date="2017-01-16T19:07:00Z">
        <w:r w:rsidR="006F62E8">
          <w:t>(</w:t>
        </w:r>
        <w:r w:rsidR="006F62E8">
          <w:fldChar w:fldCharType="begin"/>
        </w:r>
        <w:r w:rsidR="006F62E8">
          <w:instrText xml:space="preserve"> REF _Ref472356954 \r \h </w:instrText>
        </w:r>
      </w:ins>
      <w:r w:rsidR="006F62E8">
        <w:fldChar w:fldCharType="separate"/>
      </w:r>
      <w:ins w:id="362" w:author="Alejandro Gil Hernán" w:date="2017-01-16T20:10:00Z">
        <w:r w:rsidR="00A8069E">
          <w:t>3.4</w:t>
        </w:r>
      </w:ins>
      <w:ins w:id="363" w:author="Alejandro Gil Hernán" w:date="2017-01-16T19:07:00Z">
        <w:r w:rsidR="006F62E8">
          <w:fldChar w:fldCharType="end"/>
        </w:r>
        <w:r w:rsidR="006F62E8">
          <w:t>)</w:t>
        </w:r>
        <w:r w:rsidR="0029533C">
          <w:t>.</w:t>
        </w:r>
      </w:ins>
      <w:ins w:id="364" w:author="Alejandro Gil Hernán" w:date="2017-01-16T20:40:00Z">
        <w:r w:rsidR="00CE3D7F">
          <w:t xml:space="preserve"> T</w:t>
        </w:r>
      </w:ins>
      <w:ins w:id="365" w:author="Alejandro Gil Hernán" w:date="2017-01-16T20:44:00Z">
        <w:r w:rsidR="00CE3D7F">
          <w:t xml:space="preserve">eniendo en cuenta todas las combinaciones calculadas, tras hacer la media de las particiones del </w:t>
        </w:r>
        <w:proofErr w:type="spellStart"/>
        <w:r w:rsidR="00CE3D7F">
          <w:t>dataset</w:t>
        </w:r>
        <w:proofErr w:type="spellEnd"/>
        <w:r w:rsidR="00CE3D7F">
          <w:t xml:space="preserve">, se han obtenido </w:t>
        </w:r>
      </w:ins>
      <w:ins w:id="366" w:author="Alejandro Gil Hernán" w:date="2017-01-16T20:48:00Z">
        <w:r w:rsidR="00C052A8">
          <w:t xml:space="preserve">en torno a 13.000 </w:t>
        </w:r>
      </w:ins>
      <w:ins w:id="367" w:author="Alejandro Gil Hernán" w:date="2017-01-16T20:49:00Z">
        <w:r w:rsidR="001C5637">
          <w:t>evaluaciones</w:t>
        </w:r>
        <w:r w:rsidR="00C052A8">
          <w:t>.</w:t>
        </w:r>
      </w:ins>
    </w:p>
    <w:p w14:paraId="152001A8" w14:textId="39E4B112" w:rsidR="006078E7" w:rsidRDefault="006078E7">
      <w:pPr>
        <w:rPr>
          <w:ins w:id="368" w:author="Alejandro Gil Hernán" w:date="2017-01-16T19:59:00Z"/>
        </w:rPr>
        <w:pPrChange w:id="369" w:author="Alejandro Gil Hernán" w:date="2017-01-16T19:06:00Z">
          <w:pPr>
            <w:pStyle w:val="PrrafoArial8Car1CarCar"/>
            <w:numPr>
              <w:numId w:val="0"/>
            </w:numPr>
            <w:tabs>
              <w:tab w:val="clear" w:pos="1425"/>
            </w:tabs>
            <w:ind w:left="0" w:firstLine="0"/>
          </w:pPr>
        </w:pPrChange>
      </w:pPr>
    </w:p>
    <w:p w14:paraId="1569E405" w14:textId="4AFDF63D" w:rsidR="006078E7" w:rsidRDefault="006078E7">
      <w:pPr>
        <w:ind w:firstLine="426"/>
        <w:rPr>
          <w:ins w:id="370" w:author="Alejandro Gil Hernán" w:date="2017-01-16T22:43:00Z"/>
        </w:rPr>
        <w:pPrChange w:id="371" w:author="Alejandro Gil Hernán" w:date="2017-01-16T19:06:00Z">
          <w:pPr>
            <w:pStyle w:val="PrrafoArial8Car1CarCar"/>
            <w:numPr>
              <w:numId w:val="0"/>
            </w:numPr>
            <w:tabs>
              <w:tab w:val="clear" w:pos="1425"/>
            </w:tabs>
            <w:ind w:left="0" w:firstLine="0"/>
          </w:pPr>
        </w:pPrChange>
      </w:pPr>
      <w:ins w:id="372" w:author="Alejandro Gil Hernán" w:date="2017-01-16T20:00:00Z">
        <w:r>
          <w:t>En las</w:t>
        </w:r>
        <w:r w:rsidR="00496921">
          <w:t xml:space="preserve"> tablas xx</w:t>
        </w:r>
      </w:ins>
      <w:ins w:id="373" w:author="Alejandro Gil Hernán" w:date="2017-01-16T22:44:00Z">
        <w:r w:rsidR="00496921">
          <w:t>-x</w:t>
        </w:r>
      </w:ins>
      <w:ins w:id="374" w:author="Alejandro Gil Hernán" w:date="2017-01-16T20:00:00Z">
        <w:r w:rsidR="00496921">
          <w:t xml:space="preserve">x se recogen de forma </w:t>
        </w:r>
        <w:r>
          <w:t>completa</w:t>
        </w:r>
      </w:ins>
      <w:ins w:id="375" w:author="Alejandro Gil Hernán" w:date="2017-01-16T20:02:00Z">
        <w:r w:rsidR="00241397">
          <w:t xml:space="preserve"> los resultados obtenidos tras la ejecución de todas las configuraciones posibles del algoritmo.</w:t>
        </w:r>
      </w:ins>
      <w:ins w:id="376" w:author="Alejandro Gil Hernán" w:date="2017-01-16T22:42:00Z">
        <w:r w:rsidR="00496921">
          <w:t xml:space="preserve"> Debido al gran </w:t>
        </w:r>
      </w:ins>
      <w:ins w:id="377" w:author="Alejandro Gil Hernán" w:date="2017-01-16T22:43:00Z">
        <w:r w:rsidR="00496921">
          <w:t>número de muestras recogidas, en este apartado sólo se mostrarán los relevantes.</w:t>
        </w:r>
      </w:ins>
    </w:p>
    <w:p w14:paraId="2F702E9E" w14:textId="77777777" w:rsidR="00496921" w:rsidRDefault="00496921">
      <w:pPr>
        <w:ind w:firstLine="426"/>
        <w:rPr>
          <w:ins w:id="378" w:author="Alejandro Gil Hernán" w:date="2017-01-16T20:02:00Z"/>
        </w:rPr>
        <w:pPrChange w:id="379" w:author="Alejandro Gil Hernán" w:date="2017-01-16T19:06:00Z">
          <w:pPr>
            <w:pStyle w:val="PrrafoArial8Car1CarCar"/>
            <w:numPr>
              <w:numId w:val="0"/>
            </w:numPr>
            <w:tabs>
              <w:tab w:val="clear" w:pos="1425"/>
            </w:tabs>
            <w:ind w:left="0" w:firstLine="0"/>
          </w:pPr>
        </w:pPrChange>
      </w:pPr>
    </w:p>
    <w:p w14:paraId="1CED7093" w14:textId="315603F7" w:rsidR="00241397" w:rsidRDefault="00241397">
      <w:pPr>
        <w:ind w:firstLine="426"/>
        <w:rPr>
          <w:ins w:id="380" w:author="Alejandro Gil Hernán" w:date="2017-01-16T20:17:00Z"/>
        </w:rPr>
        <w:pPrChange w:id="381" w:author="Alejandro Gil Hernán" w:date="2017-01-16T19:06:00Z">
          <w:pPr>
            <w:pStyle w:val="PrrafoArial8Car1CarCar"/>
            <w:numPr>
              <w:numId w:val="0"/>
            </w:numPr>
            <w:tabs>
              <w:tab w:val="clear" w:pos="1425"/>
            </w:tabs>
            <w:ind w:left="0" w:firstLine="0"/>
          </w:pPr>
        </w:pPrChange>
      </w:pPr>
      <w:ins w:id="382" w:author="Alejandro Gil Hernán" w:date="2017-01-16T20:03:00Z">
        <w:r>
          <w:t xml:space="preserve">El formato </w:t>
        </w:r>
      </w:ins>
      <w:ins w:id="383" w:author="Alejandro Gil Hernán" w:date="2017-01-16T20:04:00Z">
        <w:r>
          <w:t>de las tablas es el que sigue: cada fila representa una variante</w:t>
        </w:r>
      </w:ins>
      <w:ins w:id="384" w:author="Alejandro Gil Hernán" w:date="2017-01-16T20:05:00Z">
        <w:r>
          <w:t xml:space="preserve"> cuyo nombre hace referencia a los parámetros utilizados. En el caso de </w:t>
        </w:r>
        <w:proofErr w:type="spellStart"/>
        <w:r w:rsidRPr="00A8069E">
          <w:rPr>
            <w:i/>
            <w:rPrChange w:id="385" w:author="Alejandro Gil Hernán" w:date="2017-01-16T20:09:00Z">
              <w:rPr/>
            </w:rPrChange>
          </w:rPr>
          <w:t>ub_cosine_false_MC</w:t>
        </w:r>
        <w:proofErr w:type="spellEnd"/>
        <w:r>
          <w:t xml:space="preserve"> se ha </w:t>
        </w:r>
      </w:ins>
      <w:ins w:id="386" w:author="Alejandro Gil Hernán" w:date="2017-01-16T20:06:00Z">
        <w:r>
          <w:t>realizado el m</w:t>
        </w:r>
      </w:ins>
      <w:ins w:id="387" w:author="Alejandro Gil Hernán" w:date="2017-01-16T20:07:00Z">
        <w:r>
          <w:t xml:space="preserve">étodo basado en usuario, con similitud por coseno, la cual no </w:t>
        </w:r>
      </w:ins>
      <w:ins w:id="388" w:author="Alejandro Gil Hernán" w:date="2017-01-16T20:08:00Z">
        <w:r>
          <w:t>está normalizada</w:t>
        </w:r>
      </w:ins>
      <w:ins w:id="389" w:author="Alejandro Gil Hernán" w:date="2017-01-16T20:07:00Z">
        <w:r>
          <w:t xml:space="preserve"> (false) y aplicando </w:t>
        </w:r>
        <w:r w:rsidRPr="00241397">
          <w:rPr>
            <w:i/>
            <w:rPrChange w:id="390" w:author="Alejandro Gil Hernán" w:date="2017-01-16T20:08:00Z">
              <w:rPr/>
            </w:rPrChange>
          </w:rPr>
          <w:t>Mean-</w:t>
        </w:r>
        <w:proofErr w:type="spellStart"/>
        <w:r w:rsidRPr="00241397">
          <w:rPr>
            <w:i/>
            <w:rPrChange w:id="391" w:author="Alejandro Gil Hernán" w:date="2017-01-16T20:08:00Z">
              <w:rPr/>
            </w:rPrChange>
          </w:rPr>
          <w:t>Centering</w:t>
        </w:r>
        <w:proofErr w:type="spellEnd"/>
        <w:r>
          <w:t xml:space="preserve"> como </w:t>
        </w:r>
      </w:ins>
      <w:ins w:id="392" w:author="Alejandro Gil Hernán" w:date="2017-01-16T20:08:00Z">
        <w:r>
          <w:t>normalización</w:t>
        </w:r>
      </w:ins>
      <w:ins w:id="393" w:author="Alejandro Gil Hernán" w:date="2017-01-16T20:07:00Z">
        <w:r>
          <w:t xml:space="preserve"> </w:t>
        </w:r>
      </w:ins>
      <w:ins w:id="394" w:author="Alejandro Gil Hernán" w:date="2017-01-16T20:08:00Z">
        <w:r>
          <w:t>de rating.</w:t>
        </w:r>
      </w:ins>
      <w:ins w:id="395" w:author="Alejandro Gil Hernán" w:date="2017-01-16T20:07:00Z">
        <w:r w:rsidR="00A8069E">
          <w:t xml:space="preserve"> </w:t>
        </w:r>
      </w:ins>
      <w:ins w:id="396" w:author="Alejandro Gil Hernán" w:date="2017-01-16T20:09:00Z">
        <w:r w:rsidR="00A8069E">
          <w:t xml:space="preserve">Otra variante como </w:t>
        </w:r>
        <w:r w:rsidR="00A8069E" w:rsidRPr="00A8069E">
          <w:rPr>
            <w:i/>
            <w:rPrChange w:id="397" w:author="Alejandro Gil Hernán" w:date="2017-01-16T20:10:00Z">
              <w:rPr/>
            </w:rPrChange>
          </w:rPr>
          <w:t>ib_jaccard_th_0.3_true_Z</w:t>
        </w:r>
      </w:ins>
      <w:ins w:id="398" w:author="Alejandro Gil Hernán" w:date="2017-01-16T20:11:00Z">
        <w:r w:rsidR="00446319">
          <w:rPr>
            <w:i/>
          </w:rPr>
          <w:t xml:space="preserve"> </w:t>
        </w:r>
        <w:r w:rsidR="00446319">
          <w:t xml:space="preserve">implica una recomendación basada en ítem </w:t>
        </w:r>
      </w:ins>
      <w:ins w:id="399" w:author="Alejandro Gil Hernán" w:date="2017-01-16T20:12:00Z">
        <w:r w:rsidR="00446319">
          <w:t>utilizando la</w:t>
        </w:r>
      </w:ins>
      <w:ins w:id="400" w:author="Alejandro Gil Hernán" w:date="2017-01-16T20:11:00Z">
        <w:r w:rsidR="00446319">
          <w:t xml:space="preserve"> similitud de</w:t>
        </w:r>
      </w:ins>
      <w:ins w:id="401" w:author="Alejandro Gil Hernán" w:date="2017-01-16T20:12:00Z">
        <w:r w:rsidR="00446319">
          <w:t xml:space="preserve"> </w:t>
        </w:r>
      </w:ins>
      <w:proofErr w:type="spellStart"/>
      <w:ins w:id="402" w:author="Alejandro Gil Hernán" w:date="2017-01-16T20:11:00Z">
        <w:r w:rsidR="00446319">
          <w:t>Jaccar</w:t>
        </w:r>
      </w:ins>
      <w:ins w:id="403" w:author="Alejandro Gil Hernán" w:date="2017-01-16T20:12:00Z">
        <w:r w:rsidR="00446319">
          <w:t>d</w:t>
        </w:r>
        <w:proofErr w:type="spellEnd"/>
        <w:r w:rsidR="00446319">
          <w:t xml:space="preserve"> con un </w:t>
        </w:r>
        <w:proofErr w:type="spellStart"/>
        <w:r w:rsidR="00446319">
          <w:t>threshold</w:t>
        </w:r>
        <w:proofErr w:type="spellEnd"/>
        <w:r w:rsidR="00446319">
          <w:t xml:space="preserve"> de 0.3 y normalizada, aplicando </w:t>
        </w:r>
        <w:r w:rsidR="00446319" w:rsidRPr="00446319">
          <w:rPr>
            <w:i/>
            <w:u w:val="single"/>
            <w:rPrChange w:id="404" w:author="Alejandro Gil Hernán" w:date="2017-01-16T20:12:00Z">
              <w:rPr/>
            </w:rPrChange>
          </w:rPr>
          <w:t>Z-score</w:t>
        </w:r>
        <w:r w:rsidR="00446319">
          <w:t xml:space="preserve"> posteriormente.</w:t>
        </w:r>
      </w:ins>
      <w:ins w:id="405" w:author="Alejandro Gil Hernán" w:date="2017-01-16T20:13:00Z">
        <w:r w:rsidR="00446319">
          <w:t xml:space="preserve"> En cada columna las métricas, diferenciando </w:t>
        </w:r>
      </w:ins>
      <w:ins w:id="406" w:author="Alejandro Gil Hernán" w:date="2017-01-16T20:16:00Z">
        <w:r w:rsidR="00446319">
          <w:t>el número de ítems relevantes en cada una; de esta manera, prec@10 es</w:t>
        </w:r>
      </w:ins>
      <w:ins w:id="407" w:author="Alejandro Gil Hernán" w:date="2017-01-16T20:17:00Z">
        <w:r w:rsidR="00446319">
          <w:t xml:space="preserve"> la precisión en los 10 ítems con mayor importancia.</w:t>
        </w:r>
      </w:ins>
      <w:ins w:id="408" w:author="Alejandro Gil Hernán" w:date="2017-01-16T20:37:00Z">
        <w:r w:rsidR="007E1EFB">
          <w:t xml:space="preserve"> Para cada métrica se incluyen cinco valores de vecindario (10, 20, 40, 60 y 100)</w:t>
        </w:r>
      </w:ins>
      <w:ins w:id="409" w:author="Alejandro Gil Hernán" w:date="2017-01-16T20:50:00Z">
        <w:r w:rsidR="008F5E3C">
          <w:t>.</w:t>
        </w:r>
      </w:ins>
    </w:p>
    <w:p w14:paraId="30023EA8" w14:textId="77777777" w:rsidR="00446319" w:rsidRDefault="00446319">
      <w:pPr>
        <w:ind w:firstLine="426"/>
        <w:rPr>
          <w:ins w:id="410" w:author="Alejandro Gil Hernán" w:date="2017-01-16T20:17:00Z"/>
        </w:rPr>
        <w:pPrChange w:id="411" w:author="Alejandro Gil Hernán" w:date="2017-01-16T19:06:00Z">
          <w:pPr>
            <w:pStyle w:val="PrrafoArial8Car1CarCar"/>
            <w:numPr>
              <w:numId w:val="0"/>
            </w:numPr>
            <w:tabs>
              <w:tab w:val="clear" w:pos="1425"/>
            </w:tabs>
            <w:ind w:left="0" w:firstLine="0"/>
          </w:pPr>
        </w:pPrChange>
      </w:pPr>
    </w:p>
    <w:p w14:paraId="3FFFDDEB" w14:textId="025FCADF" w:rsidR="00446319" w:rsidRPr="00E86F67" w:rsidRDefault="00446319">
      <w:pPr>
        <w:ind w:firstLine="426"/>
        <w:pPrChange w:id="412" w:author="Alejandro Gil Hernán" w:date="2017-01-16T19:06:00Z">
          <w:pPr>
            <w:pStyle w:val="PrrafoArial8Car1CarCar"/>
            <w:numPr>
              <w:numId w:val="0"/>
            </w:numPr>
            <w:tabs>
              <w:tab w:val="clear" w:pos="1425"/>
            </w:tabs>
            <w:ind w:left="0" w:firstLine="0"/>
          </w:pPr>
        </w:pPrChange>
      </w:pPr>
      <w:ins w:id="413" w:author="Alejandro Gil Hernán" w:date="2017-01-16T20:17:00Z">
        <w:r>
          <w:t>Los valores se muestran en gradiente de color para su f</w:t>
        </w:r>
      </w:ins>
      <w:ins w:id="414" w:author="Alejandro Gil Hernán" w:date="2017-01-16T20:18:00Z">
        <w:r>
          <w:t>ácil clasificación visual, siendo el color verde la mayor precisión y roja la peor</w:t>
        </w:r>
        <w:r w:rsidR="00496921">
          <w:t xml:space="preserve">, resaltando en color blanco </w:t>
        </w:r>
      </w:ins>
      <w:ins w:id="415" w:author="Alejandro Gil Hernán" w:date="2017-01-16T22:46:00Z">
        <w:r w:rsidR="00496921">
          <w:t>los valores máximos.</w:t>
        </w:r>
      </w:ins>
    </w:p>
    <w:p w14:paraId="39FDFB8E" w14:textId="4A5C7986" w:rsidR="007627EE" w:rsidRDefault="007627EE" w:rsidP="00C50CDC">
      <w:pPr>
        <w:pStyle w:val="PrrafoArial8Car1CarCar"/>
        <w:numPr>
          <w:ilvl w:val="0"/>
          <w:numId w:val="0"/>
        </w:numPr>
        <w:jc w:val="center"/>
        <w:rPr>
          <w:ins w:id="416" w:author="Alejandro Gil Hernán" w:date="2017-01-16T22:07:00Z"/>
        </w:rPr>
        <w:pPrChange w:id="417" w:author="Alejandro Gil Hernán" w:date="2017-01-16T22:03:00Z">
          <w:pPr>
            <w:pStyle w:val="PrrafoArial8Car1CarCar"/>
            <w:numPr>
              <w:numId w:val="0"/>
            </w:numPr>
            <w:tabs>
              <w:tab w:val="clear" w:pos="1425"/>
            </w:tabs>
          </w:pPr>
        </w:pPrChange>
      </w:pPr>
    </w:p>
    <w:p w14:paraId="00D1F7C3" w14:textId="77777777" w:rsidR="00496921" w:rsidRDefault="008E591E" w:rsidP="00765A3E">
      <w:pPr>
        <w:pStyle w:val="PrrafoArial8Car1CarCar"/>
        <w:keepNext/>
        <w:numPr>
          <w:ilvl w:val="0"/>
          <w:numId w:val="0"/>
        </w:numPr>
        <w:jc w:val="center"/>
        <w:rPr>
          <w:ins w:id="418" w:author="Alejandro Gil Hernán" w:date="2017-01-16T22:45:00Z"/>
        </w:rPr>
        <w:pPrChange w:id="419" w:author="Alejandro Gil Hernán" w:date="2017-01-16T22:48:00Z">
          <w:pPr>
            <w:pStyle w:val="PrrafoArial8Car1CarCar"/>
            <w:numPr>
              <w:numId w:val="0"/>
            </w:numPr>
            <w:tabs>
              <w:tab w:val="clear" w:pos="1425"/>
            </w:tabs>
            <w:ind w:left="0" w:firstLine="0"/>
          </w:pPr>
        </w:pPrChange>
      </w:pPr>
      <w:ins w:id="420" w:author="Alejandro Gil Hernán" w:date="2017-01-16T22:40:00Z">
        <w:r>
          <w:rPr>
            <w:noProof/>
            <w:lang w:val="es-ES_tradnl" w:eastAsia="es-ES_tradnl"/>
          </w:rPr>
          <w:lastRenderedPageBreak/>
          <w:drawing>
            <wp:inline distT="0" distB="0" distL="0" distR="0" wp14:anchorId="4AF3DC53" wp14:editId="2172BBE5">
              <wp:extent cx="5579745" cy="4414520"/>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aptura de pantalla 2017-01-16 a las 22.40.25.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579745" cy="4414520"/>
                      </a:xfrm>
                      <a:prstGeom prst="rect">
                        <a:avLst/>
                      </a:prstGeom>
                    </pic:spPr>
                  </pic:pic>
                </a:graphicData>
              </a:graphic>
            </wp:inline>
          </w:drawing>
        </w:r>
      </w:ins>
    </w:p>
    <w:p w14:paraId="70EC6F36" w14:textId="5B5AEC01" w:rsidR="0064670F" w:rsidRDefault="00496921" w:rsidP="00765A3E">
      <w:pPr>
        <w:pStyle w:val="Descripcin"/>
        <w:rPr>
          <w:ins w:id="421" w:author="Alejandro Gil Hernán" w:date="2017-01-16T22:48:00Z"/>
        </w:rPr>
        <w:pPrChange w:id="422" w:author="Alejandro Gil Hernán" w:date="2017-01-16T22:48:00Z">
          <w:pPr>
            <w:pStyle w:val="PrrafoArial8Car1CarCar"/>
            <w:numPr>
              <w:numId w:val="0"/>
            </w:numPr>
            <w:tabs>
              <w:tab w:val="clear" w:pos="1425"/>
            </w:tabs>
          </w:pPr>
        </w:pPrChange>
      </w:pPr>
      <w:ins w:id="423" w:author="Alejandro Gil Hernán" w:date="2017-01-16T22:45:00Z">
        <w:r>
          <w:t xml:space="preserve">Tabla </w:t>
        </w:r>
        <w:r>
          <w:fldChar w:fldCharType="begin"/>
        </w:r>
        <w:r>
          <w:instrText xml:space="preserve"> SEQ Tabla \* ARABIC </w:instrText>
        </w:r>
      </w:ins>
      <w:r>
        <w:fldChar w:fldCharType="separate"/>
      </w:r>
      <w:ins w:id="424" w:author="Alejandro Gil Hernán" w:date="2017-01-16T22:49:00Z">
        <w:r w:rsidR="00765A3E">
          <w:rPr>
            <w:noProof/>
          </w:rPr>
          <w:t>1</w:t>
        </w:r>
      </w:ins>
      <w:ins w:id="425" w:author="Alejandro Gil Hernán" w:date="2017-01-16T22:45:00Z">
        <w:r>
          <w:fldChar w:fldCharType="end"/>
        </w:r>
        <w:r>
          <w:t>.</w:t>
        </w:r>
        <w:r w:rsidRPr="00A25034">
          <w:t xml:space="preserve"> Métricas de precisión para KNN basado en usuario</w:t>
        </w:r>
      </w:ins>
    </w:p>
    <w:p w14:paraId="2F6C45C3" w14:textId="1ABE4E40" w:rsidR="00765A3E" w:rsidRDefault="002E6758" w:rsidP="00765A3E">
      <w:pPr>
        <w:rPr>
          <w:ins w:id="426" w:author="Alejandro Gil Hernán" w:date="2017-01-16T23:42:00Z"/>
        </w:rPr>
        <w:pPrChange w:id="427" w:author="Alejandro Gil Hernán" w:date="2017-01-16T22:48:00Z">
          <w:pPr>
            <w:pStyle w:val="PrrafoArial8Car1CarCar"/>
            <w:numPr>
              <w:numId w:val="0"/>
            </w:numPr>
            <w:tabs>
              <w:tab w:val="clear" w:pos="1425"/>
            </w:tabs>
          </w:pPr>
        </w:pPrChange>
      </w:pPr>
      <w:ins w:id="428" w:author="Alejandro Gil Hernán" w:date="2017-01-16T23:37:00Z">
        <w:r>
          <w:t xml:space="preserve">Se trabajará </w:t>
        </w:r>
        <w:r w:rsidR="008362EE">
          <w:t>con</w:t>
        </w:r>
      </w:ins>
      <w:ins w:id="429" w:author="Alejandro Gil Hernán" w:date="2017-01-16T23:39:00Z">
        <w:r w:rsidR="000D3AFA">
          <w:t xml:space="preserve"> un 80% de los datos en entrenamiento (</w:t>
        </w:r>
        <w:proofErr w:type="spellStart"/>
        <w:r w:rsidR="000D3AFA">
          <w:rPr>
            <w:i/>
          </w:rPr>
          <w:t>train</w:t>
        </w:r>
        <w:proofErr w:type="spellEnd"/>
        <w:r w:rsidR="000D3AFA">
          <w:t xml:space="preserve">) y un 20% para test, todo ello repetido 5 veces (5 </w:t>
        </w:r>
      </w:ins>
      <w:proofErr w:type="spellStart"/>
      <w:proofErr w:type="gramStart"/>
      <w:ins w:id="430" w:author="Alejandro Gil Hernán" w:date="2017-01-16T23:40:00Z">
        <w:r w:rsidR="000D3AFA">
          <w:rPr>
            <w:i/>
          </w:rPr>
          <w:t>folds</w:t>
        </w:r>
        <w:proofErr w:type="spellEnd"/>
        <w:proofErr w:type="gramEnd"/>
        <w:r w:rsidR="000D3AFA">
          <w:t xml:space="preserve"> por lo tanto), de esta manera, los valores de las tablas son una media de todas las particiones.</w:t>
        </w:r>
      </w:ins>
    </w:p>
    <w:p w14:paraId="0BF383B1" w14:textId="77777777" w:rsidR="00493100" w:rsidRDefault="00493100" w:rsidP="00765A3E">
      <w:pPr>
        <w:rPr>
          <w:ins w:id="431" w:author="Alejandro Gil Hernán" w:date="2017-01-16T23:42:00Z"/>
        </w:rPr>
        <w:pPrChange w:id="432" w:author="Alejandro Gil Hernán" w:date="2017-01-16T22:48:00Z">
          <w:pPr>
            <w:pStyle w:val="PrrafoArial8Car1CarCar"/>
            <w:numPr>
              <w:numId w:val="0"/>
            </w:numPr>
            <w:tabs>
              <w:tab w:val="clear" w:pos="1425"/>
            </w:tabs>
          </w:pPr>
        </w:pPrChange>
      </w:pPr>
    </w:p>
    <w:p w14:paraId="14AF2D6C" w14:textId="77777777" w:rsidR="00493100" w:rsidRPr="000D3AFA" w:rsidRDefault="00493100" w:rsidP="00765A3E">
      <w:pPr>
        <w:rPr>
          <w:ins w:id="433" w:author="Alejandro Gil Hernán" w:date="2017-01-16T22:39:00Z"/>
          <w:rPrChange w:id="434" w:author="Alejandro Gil Hernán" w:date="2017-01-16T23:40:00Z">
            <w:rPr>
              <w:ins w:id="435" w:author="Alejandro Gil Hernán" w:date="2017-01-16T22:39:00Z"/>
            </w:rPr>
          </w:rPrChange>
        </w:rPr>
        <w:pPrChange w:id="436" w:author="Alejandro Gil Hernán" w:date="2017-01-16T22:48:00Z">
          <w:pPr>
            <w:pStyle w:val="PrrafoArial8Car1CarCar"/>
            <w:numPr>
              <w:numId w:val="0"/>
            </w:numPr>
            <w:tabs>
              <w:tab w:val="clear" w:pos="1425"/>
            </w:tabs>
          </w:pPr>
        </w:pPrChange>
      </w:pPr>
      <w:bookmarkStart w:id="437" w:name="_GoBack"/>
      <w:bookmarkEnd w:id="437"/>
    </w:p>
    <w:p w14:paraId="4452874F" w14:textId="77777777" w:rsidR="00765A3E" w:rsidRDefault="00F3063E" w:rsidP="00765A3E">
      <w:pPr>
        <w:pStyle w:val="PrrafoArial8Car1CarCar"/>
        <w:keepNext/>
        <w:numPr>
          <w:ilvl w:val="0"/>
          <w:numId w:val="0"/>
        </w:numPr>
        <w:jc w:val="center"/>
        <w:rPr>
          <w:ins w:id="438" w:author="Alejandro Gil Hernán" w:date="2017-01-16T22:49:00Z"/>
        </w:rPr>
        <w:pPrChange w:id="439" w:author="Alejandro Gil Hernán" w:date="2017-01-16T22:49:00Z">
          <w:pPr>
            <w:pStyle w:val="PrrafoArial8Car1CarCar"/>
            <w:numPr>
              <w:numId w:val="0"/>
            </w:numPr>
            <w:tabs>
              <w:tab w:val="clear" w:pos="1425"/>
            </w:tabs>
            <w:ind w:left="0" w:firstLine="0"/>
            <w:jc w:val="center"/>
          </w:pPr>
        </w:pPrChange>
      </w:pPr>
      <w:ins w:id="440" w:author="Alejandro Gil Hernán" w:date="2017-01-16T22:39:00Z">
        <w:r>
          <w:rPr>
            <w:noProof/>
            <w:lang w:val="es-ES_tradnl" w:eastAsia="es-ES_tradnl"/>
          </w:rPr>
          <w:lastRenderedPageBreak/>
          <w:drawing>
            <wp:inline distT="0" distB="0" distL="0" distR="0" wp14:anchorId="45BACCFC" wp14:editId="40B67AB5">
              <wp:extent cx="5579745" cy="3281680"/>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aptura de pantalla 2017-01-16 a las 22.37.39.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579745" cy="3281680"/>
                      </a:xfrm>
                      <a:prstGeom prst="rect">
                        <a:avLst/>
                      </a:prstGeom>
                    </pic:spPr>
                  </pic:pic>
                </a:graphicData>
              </a:graphic>
            </wp:inline>
          </w:drawing>
        </w:r>
      </w:ins>
    </w:p>
    <w:p w14:paraId="7B82DEBE" w14:textId="75C69E00" w:rsidR="00F3063E" w:rsidRDefault="00765A3E" w:rsidP="00765A3E">
      <w:pPr>
        <w:pStyle w:val="Descripcin"/>
        <w:rPr>
          <w:ins w:id="441" w:author="Alejandro Gil Hernán" w:date="2017-01-16T22:07:00Z"/>
        </w:rPr>
        <w:pPrChange w:id="442" w:author="Alejandro Gil Hernán" w:date="2017-01-16T22:49:00Z">
          <w:pPr>
            <w:pStyle w:val="PrrafoArial8Car1CarCar"/>
            <w:numPr>
              <w:numId w:val="0"/>
            </w:numPr>
            <w:tabs>
              <w:tab w:val="clear" w:pos="1425"/>
            </w:tabs>
          </w:pPr>
        </w:pPrChange>
      </w:pPr>
      <w:ins w:id="443" w:author="Alejandro Gil Hernán" w:date="2017-01-16T22:49:00Z">
        <w:r>
          <w:t xml:space="preserve">Tabla </w:t>
        </w:r>
        <w:r>
          <w:fldChar w:fldCharType="begin"/>
        </w:r>
        <w:r>
          <w:instrText xml:space="preserve"> SEQ Tabla \* ARABIC </w:instrText>
        </w:r>
      </w:ins>
      <w:r>
        <w:fldChar w:fldCharType="separate"/>
      </w:r>
      <w:ins w:id="444" w:author="Alejandro Gil Hernán" w:date="2017-01-16T22:49:00Z">
        <w:r>
          <w:rPr>
            <w:noProof/>
          </w:rPr>
          <w:t>2</w:t>
        </w:r>
        <w:r>
          <w:fldChar w:fldCharType="end"/>
        </w:r>
        <w:r>
          <w:t>. Métricas de precisión para KNN basado en ítem</w:t>
        </w:r>
      </w:ins>
    </w:p>
    <w:p w14:paraId="58AEF174" w14:textId="37CBC445" w:rsidR="0064670F" w:rsidRPr="00311741" w:rsidRDefault="0064670F" w:rsidP="00C50CDC">
      <w:pPr>
        <w:pStyle w:val="PrrafoArial8Car1CarCar"/>
        <w:numPr>
          <w:ilvl w:val="0"/>
          <w:numId w:val="0"/>
        </w:numPr>
        <w:jc w:val="center"/>
        <w:pPrChange w:id="445" w:author="Alejandro Gil Hernán" w:date="2017-01-16T22:03:00Z">
          <w:pPr>
            <w:pStyle w:val="PrrafoArial8Car1CarCar"/>
            <w:numPr>
              <w:numId w:val="0"/>
            </w:numPr>
            <w:tabs>
              <w:tab w:val="clear" w:pos="1425"/>
            </w:tabs>
          </w:pPr>
        </w:pPrChange>
      </w:pPr>
    </w:p>
    <w:p w14:paraId="0A5D406D" w14:textId="77777777" w:rsidR="007C3D8F" w:rsidRPr="00B639BF" w:rsidRDefault="007C3D8F">
      <w:pPr>
        <w:pStyle w:val="Ttulo1"/>
        <w:rPr>
          <w:sz w:val="40"/>
          <w:szCs w:val="40"/>
        </w:rPr>
      </w:pPr>
      <w:bookmarkStart w:id="446" w:name="_Toc471826492"/>
      <w:r w:rsidRPr="00B639BF">
        <w:rPr>
          <w:sz w:val="40"/>
          <w:szCs w:val="40"/>
        </w:rPr>
        <w:t>Conclusiones y trabajo futuro</w:t>
      </w:r>
      <w:bookmarkEnd w:id="446"/>
    </w:p>
    <w:p w14:paraId="367D3D03" w14:textId="77777777" w:rsidR="00DB1224" w:rsidDel="002009F2" w:rsidRDefault="00DB1224" w:rsidP="009F2239">
      <w:pPr>
        <w:rPr>
          <w:del w:id="447" w:author="Alejandro Gil Hernán" w:date="2017-01-16T23:30:00Z"/>
        </w:rPr>
      </w:pPr>
    </w:p>
    <w:p w14:paraId="3B163CE3" w14:textId="77777777" w:rsidR="002009F2" w:rsidRDefault="002009F2" w:rsidP="001907BF">
      <w:pPr>
        <w:ind w:left="113"/>
        <w:rPr>
          <w:ins w:id="448" w:author="Alejandro Gil Hernán" w:date="2017-01-16T23:30:00Z"/>
        </w:rPr>
      </w:pPr>
    </w:p>
    <w:p w14:paraId="7D9A6464" w14:textId="4FCB089D" w:rsidR="009F2239" w:rsidDel="002009F2" w:rsidRDefault="009F2239" w:rsidP="009F2239">
      <w:pPr>
        <w:rPr>
          <w:del w:id="449" w:author="Alejandro Gil Hernán" w:date="2017-01-16T23:30:00Z"/>
        </w:rPr>
      </w:pPr>
      <w:del w:id="450" w:author="Alejandro Gil Hernán" w:date="2017-01-16T23:30:00Z">
        <w:r w:rsidDel="002009F2">
          <w:delText>….</w:delText>
        </w:r>
      </w:del>
    </w:p>
    <w:p w14:paraId="270A5B66" w14:textId="77777777" w:rsidR="009F2239" w:rsidRDefault="009F2239" w:rsidP="009F2239"/>
    <w:p w14:paraId="53611053" w14:textId="77777777" w:rsidR="00DC0888" w:rsidRDefault="00DC0888" w:rsidP="009F2239">
      <w:r>
        <w:t xml:space="preserve">Ya ha quedado claro que los sistemas de recomendación son realmente útiles, tanto para usuarios como comercios online. Un recomendador ofrece un gran abanico de </w:t>
      </w:r>
      <w:proofErr w:type="spellStart"/>
      <w:r>
        <w:t>posibiliades</w:t>
      </w:r>
      <w:proofErr w:type="spellEnd"/>
      <w:r>
        <w:t xml:space="preserve">, desde </w:t>
      </w:r>
      <w:r w:rsidR="00AB58A5">
        <w:t>incrementar</w:t>
      </w:r>
      <w:r>
        <w:t xml:space="preserve"> el</w:t>
      </w:r>
      <w:r w:rsidR="00AB58A5">
        <w:t xml:space="preserve"> número</w:t>
      </w:r>
      <w:r>
        <w:t xml:space="preserve"> de ventas </w:t>
      </w:r>
      <w:r w:rsidR="00AB58A5">
        <w:t>o</w:t>
      </w:r>
      <w:r>
        <w:t xml:space="preserve"> clientes, hasta</w:t>
      </w:r>
      <w:r w:rsidR="00906FC0">
        <w:t xml:space="preserve"> proporcionar una mejor experiencia de usuario, hasta el punto de no preocuparse de buscar entre millones de artículos, teniendo al alcance recomendaciones</w:t>
      </w:r>
      <w:r w:rsidR="00C22284">
        <w:t xml:space="preserve"> totalmente</w:t>
      </w:r>
      <w:r w:rsidR="00906FC0">
        <w:t xml:space="preserve"> personalizadas.</w:t>
      </w:r>
    </w:p>
    <w:p w14:paraId="4DBC29CD" w14:textId="77777777" w:rsidR="009F2239" w:rsidRDefault="009F2239" w:rsidP="009F2239">
      <w:r>
        <w:t>Durante este trabajo se han ido desarrollando las facetas más básicas de los sistemas de recomendación, profundizando a su vez en el algoritmo de vecinos cercanos</w:t>
      </w:r>
    </w:p>
    <w:p w14:paraId="469C7BA8" w14:textId="5F28F9F4" w:rsidR="00DC0888" w:rsidRDefault="009F3FA7" w:rsidP="009F2239">
      <w:proofErr w:type="spellStart"/>
      <w:ins w:id="451" w:author="Alejandro Gil Hernán" w:date="2017-01-16T18:55:00Z">
        <w:r>
          <w:t>Bla</w:t>
        </w:r>
        <w:proofErr w:type="spellEnd"/>
        <w:r>
          <w:t xml:space="preserve"> </w:t>
        </w:r>
        <w:proofErr w:type="spellStart"/>
        <w:r>
          <w:t>bla</w:t>
        </w:r>
        <w:proofErr w:type="spellEnd"/>
        <w:r>
          <w:t>…</w:t>
        </w:r>
      </w:ins>
    </w:p>
    <w:p w14:paraId="7C40C23B" w14:textId="77777777" w:rsidR="00DC0888" w:rsidRDefault="00DC0888" w:rsidP="009F2239"/>
    <w:p w14:paraId="5B684858" w14:textId="77777777" w:rsidR="009F2239" w:rsidRDefault="009F2239" w:rsidP="009F2239"/>
    <w:p w14:paraId="4AAC3BFF" w14:textId="77777777" w:rsidR="007C3D8F" w:rsidRPr="00E513E8" w:rsidRDefault="007C3D8F">
      <w:pPr>
        <w:ind w:left="1416"/>
      </w:pPr>
    </w:p>
    <w:p w14:paraId="4C869248" w14:textId="77777777" w:rsidR="007C3D8F" w:rsidRPr="00E513E8" w:rsidRDefault="007C3D8F">
      <w:pPr>
        <w:ind w:left="1416"/>
        <w:sectPr w:rsidR="007C3D8F" w:rsidRPr="00E513E8" w:rsidSect="00491726">
          <w:footerReference w:type="default" r:id="rId61"/>
          <w:type w:val="oddPage"/>
          <w:pgSz w:w="11906" w:h="16838" w:code="9"/>
          <w:pgMar w:top="1418" w:right="1418" w:bottom="1418" w:left="1701" w:header="708" w:footer="708" w:gutter="0"/>
          <w:cols w:space="708"/>
          <w:docGrid w:linePitch="360"/>
        </w:sectPr>
      </w:pPr>
    </w:p>
    <w:p w14:paraId="61A6BC88" w14:textId="77777777" w:rsidR="0091771D" w:rsidRPr="00B238FC" w:rsidDel="00863148" w:rsidRDefault="007C3D8F" w:rsidP="00B238FC">
      <w:pPr>
        <w:pStyle w:val="Ttulo1"/>
        <w:numPr>
          <w:ilvl w:val="0"/>
          <w:numId w:val="0"/>
        </w:numPr>
        <w:ind w:left="113"/>
        <w:rPr>
          <w:del w:id="452" w:author="Alejandro Gil Hernán" w:date="2017-01-16T18:00:00Z"/>
          <w:sz w:val="40"/>
          <w:szCs w:val="40"/>
        </w:rPr>
      </w:pPr>
      <w:bookmarkStart w:id="453" w:name="_Referencias"/>
      <w:bookmarkStart w:id="454" w:name="_Toc471826493"/>
      <w:bookmarkEnd w:id="453"/>
      <w:r w:rsidRPr="00B639BF">
        <w:rPr>
          <w:sz w:val="40"/>
          <w:szCs w:val="40"/>
        </w:rPr>
        <w:lastRenderedPageBreak/>
        <w:t>Referencias</w:t>
      </w:r>
      <w:bookmarkStart w:id="455" w:name="_Ref143922617"/>
      <w:bookmarkStart w:id="456" w:name="_Ref141678719"/>
      <w:bookmarkEnd w:id="454"/>
    </w:p>
    <w:bookmarkEnd w:id="455"/>
    <w:bookmarkEnd w:id="456"/>
    <w:p w14:paraId="549B8838" w14:textId="1A5D0247" w:rsidR="000C3F29" w:rsidDel="00863148" w:rsidRDefault="000C3F29" w:rsidP="00863148">
      <w:pPr>
        <w:rPr>
          <w:del w:id="457" w:author="Alejandro Gil Hernán" w:date="2017-01-16T17:48:00Z"/>
          <w:lang w:val="en-GB"/>
        </w:rPr>
      </w:pPr>
    </w:p>
    <w:p w14:paraId="7D2D0ABF" w14:textId="1C50E7A9" w:rsidR="00863148" w:rsidRDefault="00863148" w:rsidP="00863148">
      <w:pPr>
        <w:pStyle w:val="Ttulo1"/>
        <w:numPr>
          <w:ilvl w:val="0"/>
          <w:numId w:val="0"/>
        </w:numPr>
        <w:ind w:left="113"/>
        <w:rPr>
          <w:ins w:id="458" w:author="Alejandro Gil Hernán" w:date="2017-01-16T18:00:00Z"/>
          <w:rFonts w:ascii="Times New Roman" w:hAnsi="Times New Roman" w:cs="Times New Roman"/>
          <w:b w:val="0"/>
          <w:bCs w:val="0"/>
          <w:kern w:val="0"/>
          <w:sz w:val="24"/>
          <w:szCs w:val="24"/>
          <w:lang w:val="en-GB"/>
        </w:rPr>
      </w:pPr>
    </w:p>
    <w:p w14:paraId="66D40413" w14:textId="77777777" w:rsidR="00863148" w:rsidRPr="00863148" w:rsidRDefault="00863148" w:rsidP="00863148">
      <w:pPr>
        <w:rPr>
          <w:ins w:id="459" w:author="Alejandro Gil Hernán" w:date="2017-01-16T18:00:00Z"/>
          <w:lang w:val="en-GB"/>
        </w:rPr>
      </w:pPr>
    </w:p>
    <w:p w14:paraId="6DC5ABE0" w14:textId="20F6A7CF" w:rsidR="000C3F29" w:rsidRPr="004207D9" w:rsidDel="00E05492" w:rsidRDefault="000C3F29" w:rsidP="0091771D">
      <w:pPr>
        <w:rPr>
          <w:del w:id="460" w:author="Alejandro Gil Hernán" w:date="2017-01-16T17:48:00Z"/>
          <w:rFonts w:ascii="NimbusRomNo9L-Medi" w:hAnsi="NimbusRomNo9L-Medi" w:cs="NimbusRomNo9L-Medi"/>
          <w:sz w:val="20"/>
          <w:szCs w:val="20"/>
          <w:lang w:val="en-US"/>
        </w:rPr>
      </w:pPr>
    </w:p>
    <w:p w14:paraId="0B0DDA4A" w14:textId="77777777" w:rsidR="00E05492" w:rsidRPr="004174C8" w:rsidRDefault="00E05492" w:rsidP="00863148">
      <w:pPr>
        <w:rPr>
          <w:ins w:id="461" w:author="Alejandro Gil Hernán" w:date="2017-01-16T17:48:00Z"/>
          <w:lang w:val="es-ES_tradnl"/>
        </w:rPr>
      </w:pPr>
    </w:p>
    <w:p w14:paraId="2D7C0D25" w14:textId="2F6A7611" w:rsidR="00E05492" w:rsidRDefault="00E05492" w:rsidP="0091771D">
      <w:pPr>
        <w:numPr>
          <w:ilvl w:val="0"/>
          <w:numId w:val="2"/>
        </w:numPr>
        <w:tabs>
          <w:tab w:val="clear" w:pos="360"/>
        </w:tabs>
        <w:ind w:left="567" w:hanging="567"/>
        <w:rPr>
          <w:lang w:val="en-GB"/>
        </w:rPr>
      </w:pPr>
      <w:r>
        <w:rPr>
          <w:lang w:val="en-GB"/>
        </w:rPr>
        <w:t xml:space="preserve">A. </w:t>
      </w:r>
      <w:proofErr w:type="spellStart"/>
      <w:r>
        <w:rPr>
          <w:lang w:val="en-GB"/>
        </w:rPr>
        <w:t>Bellogín</w:t>
      </w:r>
      <w:proofErr w:type="spellEnd"/>
      <w:r>
        <w:rPr>
          <w:lang w:val="en-GB"/>
        </w:rPr>
        <w:t>, Recommender System performance evaluation and prediction: An information retrieval perspective, Thesis, October 2012, pp 17-35.</w:t>
      </w:r>
    </w:p>
    <w:p w14:paraId="224044EB" w14:textId="77777777" w:rsidR="00E05492" w:rsidRDefault="00E05492" w:rsidP="00863148">
      <w:pPr>
        <w:ind w:left="567"/>
        <w:rPr>
          <w:lang w:val="en-GB"/>
        </w:rPr>
      </w:pPr>
    </w:p>
    <w:p w14:paraId="0B110A21" w14:textId="394CC551" w:rsidR="00E05492" w:rsidRPr="00863148" w:rsidRDefault="00E05492" w:rsidP="0091771D">
      <w:pPr>
        <w:numPr>
          <w:ilvl w:val="0"/>
          <w:numId w:val="2"/>
        </w:numPr>
        <w:tabs>
          <w:tab w:val="clear" w:pos="360"/>
        </w:tabs>
        <w:ind w:left="567" w:hanging="567"/>
        <w:rPr>
          <w:rFonts w:ascii="NimbusRomNo9L-Medi" w:hAnsi="NimbusRomNo9L-Medi" w:cs="NimbusRomNo9L-Medi"/>
          <w:sz w:val="20"/>
          <w:szCs w:val="20"/>
          <w:lang w:val="en-US"/>
        </w:rPr>
      </w:pPr>
      <w:bookmarkStart w:id="462" w:name="_Ref471743373"/>
      <w:r w:rsidRPr="004207D9">
        <w:rPr>
          <w:lang w:val="en-US"/>
        </w:rPr>
        <w:t xml:space="preserve">E. </w:t>
      </w:r>
      <w:proofErr w:type="spellStart"/>
      <w:r w:rsidRPr="004207D9">
        <w:rPr>
          <w:lang w:val="en-US"/>
        </w:rPr>
        <w:t>Bernhardsson</w:t>
      </w:r>
      <w:proofErr w:type="spellEnd"/>
      <w:r w:rsidRPr="004207D9">
        <w:rPr>
          <w:lang w:val="en-US"/>
        </w:rPr>
        <w:t>, Algorithms and data structures, September 2015</w:t>
      </w:r>
      <w:r>
        <w:rPr>
          <w:lang w:val="en-US"/>
        </w:rPr>
        <w:t>.</w:t>
      </w:r>
      <w:bookmarkEnd w:id="462"/>
    </w:p>
    <w:p w14:paraId="513A75B0" w14:textId="6A976DCA" w:rsidR="00E05492" w:rsidRPr="000C3F29" w:rsidRDefault="00E05492" w:rsidP="00863148">
      <w:pPr>
        <w:rPr>
          <w:rFonts w:ascii="NimbusRomNo9L-Medi" w:hAnsi="NimbusRomNo9L-Medi" w:cs="NimbusRomNo9L-Medi"/>
          <w:sz w:val="20"/>
          <w:szCs w:val="20"/>
          <w:lang w:val="en-US"/>
        </w:rPr>
      </w:pPr>
    </w:p>
    <w:p w14:paraId="27BE449E" w14:textId="09D66C7F" w:rsidR="00E05492" w:rsidRPr="00863148" w:rsidRDefault="00E05492" w:rsidP="0091771D">
      <w:pPr>
        <w:numPr>
          <w:ilvl w:val="0"/>
          <w:numId w:val="2"/>
        </w:numPr>
        <w:tabs>
          <w:tab w:val="clear" w:pos="360"/>
          <w:tab w:val="num" w:pos="567"/>
        </w:tabs>
        <w:ind w:left="567" w:hanging="567"/>
        <w:rPr>
          <w:rFonts w:ascii="NimbusRomNo9L-Medi" w:hAnsi="NimbusRomNo9L-Medi" w:cs="NimbusRomNo9L-Medi"/>
          <w:sz w:val="20"/>
          <w:szCs w:val="20"/>
          <w:lang w:val="en-US"/>
        </w:rPr>
      </w:pPr>
      <w:r w:rsidRPr="004207D9">
        <w:rPr>
          <w:lang w:val="en-US"/>
        </w:rPr>
        <w:t xml:space="preserve">E. </w:t>
      </w:r>
      <w:proofErr w:type="spellStart"/>
      <w:r w:rsidRPr="004207D9">
        <w:rPr>
          <w:lang w:val="en-US"/>
        </w:rPr>
        <w:t>Bernhardsson</w:t>
      </w:r>
      <w:proofErr w:type="spellEnd"/>
      <w:r w:rsidRPr="004207D9">
        <w:rPr>
          <w:lang w:val="en-US"/>
        </w:rPr>
        <w:t>, Curse of dimensionality, September 2015</w:t>
      </w:r>
      <w:r>
        <w:rPr>
          <w:lang w:val="en-US"/>
        </w:rPr>
        <w:t>.</w:t>
      </w:r>
    </w:p>
    <w:p w14:paraId="020D0780" w14:textId="77777777" w:rsidR="00E05492" w:rsidRPr="000C3F29" w:rsidRDefault="00E05492" w:rsidP="00863148">
      <w:pPr>
        <w:ind w:left="567"/>
        <w:rPr>
          <w:rFonts w:ascii="NimbusRomNo9L-Medi" w:hAnsi="NimbusRomNo9L-Medi" w:cs="NimbusRomNo9L-Medi"/>
          <w:sz w:val="20"/>
          <w:szCs w:val="20"/>
          <w:lang w:val="en-US"/>
        </w:rPr>
      </w:pPr>
    </w:p>
    <w:p w14:paraId="495B36D1" w14:textId="644A58C4" w:rsidR="00E05492" w:rsidRPr="00863148" w:rsidRDefault="00E05492" w:rsidP="0091771D">
      <w:pPr>
        <w:numPr>
          <w:ilvl w:val="0"/>
          <w:numId w:val="2"/>
        </w:numPr>
        <w:tabs>
          <w:tab w:val="clear" w:pos="360"/>
          <w:tab w:val="num" w:pos="142"/>
        </w:tabs>
        <w:ind w:left="567" w:hanging="567"/>
        <w:rPr>
          <w:rFonts w:ascii="NimbusRomNo9L-Medi" w:hAnsi="NimbusRomNo9L-Medi" w:cs="NimbusRomNo9L-Medi"/>
          <w:sz w:val="20"/>
          <w:szCs w:val="20"/>
          <w:lang w:val="en-US"/>
        </w:rPr>
      </w:pPr>
      <w:bookmarkStart w:id="463" w:name="_Ref471743361"/>
      <w:r w:rsidRPr="004207D9">
        <w:rPr>
          <w:lang w:val="en-US"/>
        </w:rPr>
        <w:t xml:space="preserve">E. </w:t>
      </w:r>
      <w:proofErr w:type="spellStart"/>
      <w:r w:rsidRPr="004207D9">
        <w:rPr>
          <w:lang w:val="en-US"/>
        </w:rPr>
        <w:t>Bernhardsson</w:t>
      </w:r>
      <w:proofErr w:type="spellEnd"/>
      <w:r w:rsidRPr="004207D9">
        <w:rPr>
          <w:lang w:val="en-US"/>
        </w:rPr>
        <w:t>, Nearest neighbors and vector models, September 2015</w:t>
      </w:r>
      <w:r>
        <w:rPr>
          <w:lang w:val="en-US"/>
        </w:rPr>
        <w:t>.</w:t>
      </w:r>
      <w:bookmarkEnd w:id="463"/>
    </w:p>
    <w:p w14:paraId="133C3E88" w14:textId="37B1EF56" w:rsidR="00E05492" w:rsidRPr="000C3F29" w:rsidRDefault="00E05492" w:rsidP="00863148">
      <w:pPr>
        <w:rPr>
          <w:rFonts w:ascii="NimbusRomNo9L-Medi" w:hAnsi="NimbusRomNo9L-Medi" w:cs="NimbusRomNo9L-Medi"/>
          <w:sz w:val="20"/>
          <w:szCs w:val="20"/>
          <w:lang w:val="en-US"/>
        </w:rPr>
      </w:pPr>
    </w:p>
    <w:p w14:paraId="4B52CC76" w14:textId="33CBF6C2" w:rsidR="00E05492" w:rsidRDefault="00E05492" w:rsidP="0091771D">
      <w:pPr>
        <w:pStyle w:val="Prrafodelista"/>
        <w:numPr>
          <w:ilvl w:val="0"/>
          <w:numId w:val="2"/>
        </w:numPr>
        <w:tabs>
          <w:tab w:val="clear" w:pos="360"/>
        </w:tabs>
        <w:autoSpaceDE w:val="0"/>
        <w:autoSpaceDN w:val="0"/>
        <w:adjustRightInd w:val="0"/>
        <w:ind w:left="567" w:hanging="567"/>
        <w:rPr>
          <w:lang w:val="en-GB"/>
        </w:rPr>
      </w:pPr>
      <w:r w:rsidRPr="0091771D">
        <w:rPr>
          <w:lang w:val="en-US"/>
        </w:rPr>
        <w:t xml:space="preserve">F. Ricci, L. </w:t>
      </w:r>
      <w:proofErr w:type="spellStart"/>
      <w:r w:rsidRPr="0091771D">
        <w:rPr>
          <w:lang w:val="en-US"/>
        </w:rPr>
        <w:t>Rokach</w:t>
      </w:r>
      <w:proofErr w:type="spellEnd"/>
      <w:r w:rsidRPr="0091771D">
        <w:rPr>
          <w:lang w:val="en-US"/>
        </w:rPr>
        <w:t xml:space="preserve">, B. </w:t>
      </w:r>
      <w:proofErr w:type="spellStart"/>
      <w:r w:rsidRPr="0091771D">
        <w:rPr>
          <w:lang w:val="en-US"/>
        </w:rPr>
        <w:t>Shapira</w:t>
      </w:r>
      <w:proofErr w:type="spellEnd"/>
      <w:r w:rsidRPr="0091771D">
        <w:rPr>
          <w:lang w:val="en-US"/>
        </w:rPr>
        <w:t xml:space="preserve">, Paul B. Kantor (eds.). </w:t>
      </w:r>
      <w:r w:rsidRPr="0091771D">
        <w:rPr>
          <w:lang w:val="en-GB"/>
        </w:rPr>
        <w:t>Recommender Systems Handbook, 1</w:t>
      </w:r>
      <w:r w:rsidRPr="0091771D">
        <w:rPr>
          <w:vertAlign w:val="superscript"/>
          <w:lang w:val="en-GB"/>
        </w:rPr>
        <w:t>st</w:t>
      </w:r>
      <w:r w:rsidRPr="0091771D">
        <w:rPr>
          <w:lang w:val="en-GB"/>
        </w:rPr>
        <w:t xml:space="preserve"> edition, Springer, 2011, Chapter </w:t>
      </w:r>
      <w:r>
        <w:rPr>
          <w:lang w:val="en-GB"/>
        </w:rPr>
        <w:t>1</w:t>
      </w:r>
      <w:r w:rsidRPr="0091771D">
        <w:rPr>
          <w:lang w:val="en-GB"/>
        </w:rPr>
        <w:t>. Introduction to Recommender Systems Handbook.</w:t>
      </w:r>
    </w:p>
    <w:p w14:paraId="32C651A9" w14:textId="77777777" w:rsidR="00E05492" w:rsidRDefault="00E05492" w:rsidP="00863148">
      <w:pPr>
        <w:pStyle w:val="Prrafodelista"/>
        <w:autoSpaceDE w:val="0"/>
        <w:autoSpaceDN w:val="0"/>
        <w:adjustRightInd w:val="0"/>
        <w:ind w:left="567"/>
        <w:rPr>
          <w:lang w:val="en-GB"/>
        </w:rPr>
      </w:pPr>
    </w:p>
    <w:p w14:paraId="0678C59F" w14:textId="0F83A27C" w:rsidR="00E05492" w:rsidRPr="004718E2" w:rsidRDefault="00E05492" w:rsidP="00863148">
      <w:pPr>
        <w:pStyle w:val="Prrafodelista"/>
        <w:numPr>
          <w:ilvl w:val="0"/>
          <w:numId w:val="2"/>
        </w:numPr>
        <w:tabs>
          <w:tab w:val="clear" w:pos="360"/>
        </w:tabs>
        <w:autoSpaceDE w:val="0"/>
        <w:autoSpaceDN w:val="0"/>
        <w:adjustRightInd w:val="0"/>
        <w:ind w:left="567" w:hanging="567"/>
        <w:rPr>
          <w:lang w:val="en-US"/>
        </w:rPr>
      </w:pPr>
      <w:bookmarkStart w:id="464" w:name="_Ref471825334"/>
      <w:r w:rsidRPr="009F4252">
        <w:rPr>
          <w:lang w:val="en-US"/>
        </w:rPr>
        <w:t xml:space="preserve">F. Ricci, L. </w:t>
      </w:r>
      <w:proofErr w:type="spellStart"/>
      <w:r w:rsidRPr="009F4252">
        <w:rPr>
          <w:lang w:val="en-US"/>
        </w:rPr>
        <w:t>Rokach</w:t>
      </w:r>
      <w:proofErr w:type="spellEnd"/>
      <w:r w:rsidRPr="009F4252">
        <w:rPr>
          <w:lang w:val="en-US"/>
        </w:rPr>
        <w:t xml:space="preserve">, B. </w:t>
      </w:r>
      <w:proofErr w:type="spellStart"/>
      <w:r w:rsidRPr="009F4252">
        <w:rPr>
          <w:lang w:val="en-US"/>
        </w:rPr>
        <w:t>Shapira</w:t>
      </w:r>
      <w:proofErr w:type="spellEnd"/>
      <w:r w:rsidRPr="009F4252">
        <w:rPr>
          <w:lang w:val="en-US"/>
        </w:rPr>
        <w:t xml:space="preserve">, Paul B. Kantor (eds.). </w:t>
      </w:r>
      <w:r w:rsidRPr="009F4252">
        <w:rPr>
          <w:lang w:val="en-GB"/>
        </w:rPr>
        <w:t>Recommender Systems Handbook, 1</w:t>
      </w:r>
      <w:r w:rsidRPr="009F4252">
        <w:rPr>
          <w:vertAlign w:val="superscript"/>
          <w:lang w:val="en-GB"/>
        </w:rPr>
        <w:t>st</w:t>
      </w:r>
      <w:r w:rsidRPr="009F4252">
        <w:rPr>
          <w:lang w:val="en-GB"/>
        </w:rPr>
        <w:t xml:space="preserve"> edition, Springer, 2011, Chapter 3. Content-based Recommender Systems: State of the Art and Trends.</w:t>
      </w:r>
      <w:bookmarkEnd w:id="464"/>
    </w:p>
    <w:p w14:paraId="47246789" w14:textId="77777777" w:rsidR="00E05492" w:rsidRPr="000C3F29" w:rsidRDefault="00E05492" w:rsidP="00863148">
      <w:pPr>
        <w:pStyle w:val="Prrafodelista"/>
        <w:autoSpaceDE w:val="0"/>
        <w:autoSpaceDN w:val="0"/>
        <w:adjustRightInd w:val="0"/>
        <w:ind w:left="567"/>
        <w:rPr>
          <w:lang w:val="en-US"/>
        </w:rPr>
      </w:pPr>
    </w:p>
    <w:p w14:paraId="77ED8FD3" w14:textId="6B40ABAC" w:rsidR="00E05492" w:rsidRDefault="00E05492" w:rsidP="0091771D">
      <w:pPr>
        <w:pStyle w:val="Prrafodelista"/>
        <w:numPr>
          <w:ilvl w:val="0"/>
          <w:numId w:val="2"/>
        </w:numPr>
        <w:tabs>
          <w:tab w:val="clear" w:pos="360"/>
        </w:tabs>
        <w:autoSpaceDE w:val="0"/>
        <w:autoSpaceDN w:val="0"/>
        <w:adjustRightInd w:val="0"/>
        <w:ind w:left="567" w:hanging="567"/>
        <w:rPr>
          <w:lang w:val="en-GB"/>
        </w:rPr>
      </w:pPr>
      <w:bookmarkStart w:id="465" w:name="_Ref471825373"/>
      <w:r w:rsidRPr="0091771D">
        <w:rPr>
          <w:lang w:val="en-US"/>
        </w:rPr>
        <w:t xml:space="preserve">F. Ricci, L. </w:t>
      </w:r>
      <w:proofErr w:type="spellStart"/>
      <w:r w:rsidRPr="0091771D">
        <w:rPr>
          <w:lang w:val="en-US"/>
        </w:rPr>
        <w:t>Rokach</w:t>
      </w:r>
      <w:proofErr w:type="spellEnd"/>
      <w:r w:rsidRPr="0091771D">
        <w:rPr>
          <w:lang w:val="en-US"/>
        </w:rPr>
        <w:t xml:space="preserve">, B. </w:t>
      </w:r>
      <w:proofErr w:type="spellStart"/>
      <w:r w:rsidRPr="0091771D">
        <w:rPr>
          <w:lang w:val="en-US"/>
        </w:rPr>
        <w:t>Shapira</w:t>
      </w:r>
      <w:proofErr w:type="spellEnd"/>
      <w:r w:rsidRPr="0091771D">
        <w:rPr>
          <w:lang w:val="en-US"/>
        </w:rPr>
        <w:t xml:space="preserve">, Paul B. Kantor (eds.). </w:t>
      </w:r>
      <w:r w:rsidRPr="0091771D">
        <w:rPr>
          <w:lang w:val="en-GB"/>
        </w:rPr>
        <w:t>Recommender Systems Handbook, 1</w:t>
      </w:r>
      <w:r w:rsidRPr="0091771D">
        <w:rPr>
          <w:vertAlign w:val="superscript"/>
          <w:lang w:val="en-GB"/>
        </w:rPr>
        <w:t>st</w:t>
      </w:r>
      <w:r w:rsidRPr="0091771D">
        <w:rPr>
          <w:lang w:val="en-GB"/>
        </w:rPr>
        <w:t xml:space="preserve"> edition, Springer, 2011, Chapter 4. A Comprehensive Survey of </w:t>
      </w:r>
      <w:proofErr w:type="spellStart"/>
      <w:r w:rsidRPr="0091771D">
        <w:rPr>
          <w:lang w:val="en-GB"/>
        </w:rPr>
        <w:t>Neighborhood</w:t>
      </w:r>
      <w:proofErr w:type="spellEnd"/>
      <w:r w:rsidRPr="0091771D">
        <w:rPr>
          <w:lang w:val="en-GB"/>
        </w:rPr>
        <w:t>-based</w:t>
      </w:r>
      <w:r>
        <w:rPr>
          <w:lang w:val="en-GB"/>
        </w:rPr>
        <w:t xml:space="preserve"> Recommendation Methods.</w:t>
      </w:r>
      <w:bookmarkEnd w:id="465"/>
    </w:p>
    <w:p w14:paraId="2B06C88B" w14:textId="77777777" w:rsidR="00E05492" w:rsidDel="00FA1BFA" w:rsidRDefault="00E05492" w:rsidP="00863148">
      <w:pPr>
        <w:pStyle w:val="Prrafodelista"/>
        <w:autoSpaceDE w:val="0"/>
        <w:autoSpaceDN w:val="0"/>
        <w:adjustRightInd w:val="0"/>
        <w:ind w:left="567"/>
        <w:rPr>
          <w:lang w:val="en-GB"/>
        </w:rPr>
      </w:pPr>
    </w:p>
    <w:p w14:paraId="0BC62F78" w14:textId="5B22EEE2" w:rsidR="00E05492" w:rsidRPr="004718E2" w:rsidRDefault="00E05492" w:rsidP="00863148">
      <w:pPr>
        <w:pStyle w:val="Prrafodelista"/>
        <w:numPr>
          <w:ilvl w:val="0"/>
          <w:numId w:val="2"/>
        </w:numPr>
        <w:tabs>
          <w:tab w:val="clear" w:pos="360"/>
        </w:tabs>
        <w:autoSpaceDE w:val="0"/>
        <w:autoSpaceDN w:val="0"/>
        <w:adjustRightInd w:val="0"/>
        <w:ind w:left="567" w:hanging="567"/>
        <w:rPr>
          <w:lang w:val="en-GB"/>
        </w:rPr>
      </w:pPr>
      <w:bookmarkStart w:id="466" w:name="_Ref472352916"/>
      <w:r w:rsidRPr="0091771D">
        <w:rPr>
          <w:lang w:val="en-US"/>
        </w:rPr>
        <w:t xml:space="preserve">F. Ricci, L. </w:t>
      </w:r>
      <w:proofErr w:type="spellStart"/>
      <w:r w:rsidRPr="0091771D">
        <w:rPr>
          <w:lang w:val="en-US"/>
        </w:rPr>
        <w:t>Rokach</w:t>
      </w:r>
      <w:proofErr w:type="spellEnd"/>
      <w:r w:rsidRPr="0091771D">
        <w:rPr>
          <w:lang w:val="en-US"/>
        </w:rPr>
        <w:t xml:space="preserve">, B. </w:t>
      </w:r>
      <w:proofErr w:type="spellStart"/>
      <w:r w:rsidRPr="0091771D">
        <w:rPr>
          <w:lang w:val="en-US"/>
        </w:rPr>
        <w:t>Shapira</w:t>
      </w:r>
      <w:proofErr w:type="spellEnd"/>
      <w:r w:rsidRPr="0091771D">
        <w:rPr>
          <w:lang w:val="en-US"/>
        </w:rPr>
        <w:t xml:space="preserve">, Paul B. Kantor (eds.). </w:t>
      </w:r>
      <w:r w:rsidRPr="0091771D">
        <w:rPr>
          <w:lang w:val="en-GB"/>
        </w:rPr>
        <w:t>Recommender Systems Handbook, 1</w:t>
      </w:r>
      <w:r w:rsidRPr="0091771D">
        <w:rPr>
          <w:vertAlign w:val="superscript"/>
          <w:lang w:val="en-GB"/>
        </w:rPr>
        <w:t>st</w:t>
      </w:r>
      <w:r w:rsidRPr="0091771D">
        <w:rPr>
          <w:lang w:val="en-GB"/>
        </w:rPr>
        <w:t xml:space="preserve"> ed</w:t>
      </w:r>
      <w:r>
        <w:rPr>
          <w:lang w:val="en-GB"/>
        </w:rPr>
        <w:t>ition, Springer, 2011, Chapter 5.3</w:t>
      </w:r>
      <w:r w:rsidRPr="0091771D">
        <w:rPr>
          <w:lang w:val="en-GB"/>
        </w:rPr>
        <w:t>.</w:t>
      </w:r>
      <w:r>
        <w:rPr>
          <w:lang w:val="en-GB"/>
        </w:rPr>
        <w:t xml:space="preserve"> </w:t>
      </w:r>
      <w:r w:rsidRPr="00863148">
        <w:rPr>
          <w:rFonts w:ascii="NimbusRomNo9L-Medi" w:hAnsi="NimbusRomNo9L-Medi" w:cs="NimbusRomNo9L-Medi"/>
          <w:lang w:val="en-GB"/>
        </w:rPr>
        <w:t>Matrix factorization models</w:t>
      </w:r>
      <w:r>
        <w:rPr>
          <w:rFonts w:ascii="NimbusRomNo9L-Medi" w:hAnsi="NimbusRomNo9L-Medi" w:cs="NimbusRomNo9L-Medi"/>
          <w:lang w:val="en-GB"/>
        </w:rPr>
        <w:t>.</w:t>
      </w:r>
      <w:bookmarkEnd w:id="466"/>
    </w:p>
    <w:p w14:paraId="2657A79E" w14:textId="77777777" w:rsidR="00E05492" w:rsidRPr="00863148" w:rsidRDefault="00E05492" w:rsidP="00863148">
      <w:pPr>
        <w:pStyle w:val="Prrafodelista"/>
        <w:autoSpaceDE w:val="0"/>
        <w:autoSpaceDN w:val="0"/>
        <w:adjustRightInd w:val="0"/>
        <w:ind w:left="567"/>
        <w:rPr>
          <w:lang w:val="en-GB"/>
        </w:rPr>
      </w:pPr>
    </w:p>
    <w:p w14:paraId="57372CFF" w14:textId="2CC1C329" w:rsidR="00E05492" w:rsidRPr="00863148" w:rsidRDefault="00E05492" w:rsidP="0091771D">
      <w:pPr>
        <w:pStyle w:val="Prrafodelista"/>
        <w:numPr>
          <w:ilvl w:val="0"/>
          <w:numId w:val="2"/>
        </w:numPr>
        <w:tabs>
          <w:tab w:val="clear" w:pos="360"/>
        </w:tabs>
        <w:autoSpaceDE w:val="0"/>
        <w:autoSpaceDN w:val="0"/>
        <w:adjustRightInd w:val="0"/>
        <w:ind w:left="567" w:hanging="567"/>
        <w:rPr>
          <w:lang w:val="en-GB"/>
        </w:rPr>
      </w:pPr>
      <w:r w:rsidRPr="0091771D">
        <w:rPr>
          <w:lang w:val="en-US"/>
        </w:rPr>
        <w:t xml:space="preserve">F. Ricci, L. </w:t>
      </w:r>
      <w:proofErr w:type="spellStart"/>
      <w:r w:rsidRPr="0091771D">
        <w:rPr>
          <w:lang w:val="en-US"/>
        </w:rPr>
        <w:t>Rokach</w:t>
      </w:r>
      <w:proofErr w:type="spellEnd"/>
      <w:r w:rsidRPr="0091771D">
        <w:rPr>
          <w:lang w:val="en-US"/>
        </w:rPr>
        <w:t xml:space="preserve">, B. </w:t>
      </w:r>
      <w:proofErr w:type="spellStart"/>
      <w:r w:rsidRPr="0091771D">
        <w:rPr>
          <w:lang w:val="en-US"/>
        </w:rPr>
        <w:t>Shapira</w:t>
      </w:r>
      <w:proofErr w:type="spellEnd"/>
      <w:r w:rsidRPr="0091771D">
        <w:rPr>
          <w:lang w:val="en-US"/>
        </w:rPr>
        <w:t xml:space="preserve">, Paul B. Kantor (eds.). </w:t>
      </w:r>
      <w:r w:rsidRPr="0091771D">
        <w:rPr>
          <w:lang w:val="en-GB"/>
        </w:rPr>
        <w:t>Recommender Systems Handbook, 1</w:t>
      </w:r>
      <w:r w:rsidRPr="0091771D">
        <w:rPr>
          <w:vertAlign w:val="superscript"/>
          <w:lang w:val="en-GB"/>
        </w:rPr>
        <w:t>st</w:t>
      </w:r>
      <w:r w:rsidRPr="0091771D">
        <w:rPr>
          <w:lang w:val="en-GB"/>
        </w:rPr>
        <w:t xml:space="preserve"> edition, Springer, 2011</w:t>
      </w:r>
      <w:r>
        <w:rPr>
          <w:lang w:val="en-GB"/>
        </w:rPr>
        <w:t>, Chapter 8</w:t>
      </w:r>
      <w:r w:rsidRPr="0091771D">
        <w:rPr>
          <w:lang w:val="en-GB"/>
        </w:rPr>
        <w:t xml:space="preserve">. </w:t>
      </w:r>
      <w:proofErr w:type="spellStart"/>
      <w:r w:rsidRPr="00132AD0">
        <w:t>Evaluating</w:t>
      </w:r>
      <w:proofErr w:type="spellEnd"/>
      <w:r w:rsidRPr="00132AD0">
        <w:t xml:space="preserve"> </w:t>
      </w:r>
      <w:proofErr w:type="spellStart"/>
      <w:r w:rsidRPr="00132AD0">
        <w:t>Recommendation</w:t>
      </w:r>
      <w:proofErr w:type="spellEnd"/>
      <w:r w:rsidRPr="00132AD0">
        <w:t xml:space="preserve"> </w:t>
      </w:r>
      <w:proofErr w:type="spellStart"/>
      <w:r w:rsidRPr="00132AD0">
        <w:t>Systems</w:t>
      </w:r>
      <w:proofErr w:type="spellEnd"/>
      <w:r>
        <w:t>.</w:t>
      </w:r>
    </w:p>
    <w:p w14:paraId="2068C4BA" w14:textId="77777777" w:rsidR="00E05492" w:rsidRPr="000C3F29" w:rsidRDefault="00E05492" w:rsidP="00863148">
      <w:pPr>
        <w:pStyle w:val="Prrafodelista"/>
        <w:autoSpaceDE w:val="0"/>
        <w:autoSpaceDN w:val="0"/>
        <w:adjustRightInd w:val="0"/>
        <w:ind w:left="567"/>
        <w:rPr>
          <w:lang w:val="en-GB"/>
        </w:rPr>
      </w:pPr>
    </w:p>
    <w:p w14:paraId="7AC61829" w14:textId="21585CE0" w:rsidR="00E05492" w:rsidRDefault="00E05492" w:rsidP="0091771D">
      <w:pPr>
        <w:numPr>
          <w:ilvl w:val="0"/>
          <w:numId w:val="2"/>
        </w:numPr>
        <w:tabs>
          <w:tab w:val="clear" w:pos="360"/>
          <w:tab w:val="num" w:pos="142"/>
        </w:tabs>
        <w:ind w:left="567" w:hanging="567"/>
        <w:rPr>
          <w:lang w:val="es-ES_tradnl"/>
        </w:rPr>
      </w:pPr>
      <w:r w:rsidRPr="000E36B3">
        <w:rPr>
          <w:lang w:val="es-ES_tradnl"/>
        </w:rPr>
        <w:t xml:space="preserve">P. </w:t>
      </w:r>
      <w:proofErr w:type="spellStart"/>
      <w:r w:rsidRPr="000E36B3">
        <w:rPr>
          <w:lang w:val="es-ES_tradnl"/>
        </w:rPr>
        <w:t>Sanchez</w:t>
      </w:r>
      <w:proofErr w:type="spellEnd"/>
      <w:r w:rsidRPr="000E36B3">
        <w:rPr>
          <w:lang w:val="es-ES_tradnl"/>
        </w:rPr>
        <w:t>, Estudio y aplicación de algoritmos y estructuras de datos a los Sistemas de Recomendación</w:t>
      </w:r>
      <w:r>
        <w:rPr>
          <w:lang w:val="es-ES_tradnl"/>
        </w:rPr>
        <w:t xml:space="preserve">, Trabajo Fin de Grado, </w:t>
      </w:r>
      <w:r w:rsidRPr="004207D9">
        <w:rPr>
          <w:lang w:val="es-ES_tradnl"/>
        </w:rPr>
        <w:t xml:space="preserve">Escuela Politécnica Superior, Universidad Autónoma de Madrid, </w:t>
      </w:r>
      <w:proofErr w:type="spellStart"/>
      <w:r w:rsidRPr="004207D9">
        <w:rPr>
          <w:lang w:val="es-ES_tradnl"/>
        </w:rPr>
        <w:t>May</w:t>
      </w:r>
      <w:proofErr w:type="spellEnd"/>
      <w:r w:rsidRPr="004207D9">
        <w:rPr>
          <w:lang w:val="es-ES_tradnl"/>
        </w:rPr>
        <w:t xml:space="preserve"> </w:t>
      </w:r>
      <w:r>
        <w:rPr>
          <w:lang w:val="es-ES_tradnl"/>
        </w:rPr>
        <w:t>2016.</w:t>
      </w:r>
    </w:p>
    <w:p w14:paraId="55EFC9E0" w14:textId="6813013C" w:rsidR="00E05492" w:rsidRDefault="00E05492" w:rsidP="00863148">
      <w:pPr>
        <w:rPr>
          <w:lang w:val="es-ES_tradnl"/>
        </w:rPr>
      </w:pPr>
    </w:p>
    <w:p w14:paraId="1C99E1D2" w14:textId="3C234BCA" w:rsidR="00E05492" w:rsidRPr="00863148" w:rsidRDefault="00E05492" w:rsidP="0091771D">
      <w:pPr>
        <w:numPr>
          <w:ilvl w:val="0"/>
          <w:numId w:val="2"/>
        </w:numPr>
        <w:tabs>
          <w:tab w:val="clear" w:pos="360"/>
        </w:tabs>
        <w:ind w:left="567" w:hanging="567"/>
        <w:rPr>
          <w:rStyle w:val="Hipervnculo"/>
          <w:color w:val="auto"/>
          <w:u w:val="none"/>
          <w:lang w:val="es-ES_tradnl"/>
        </w:rPr>
      </w:pPr>
      <w:bookmarkStart w:id="467" w:name="_Ref471825484"/>
      <w:r w:rsidRPr="004174C8">
        <w:rPr>
          <w:lang w:val="es-ES_tradnl"/>
        </w:rPr>
        <w:t xml:space="preserve">Premio </w:t>
      </w:r>
      <w:proofErr w:type="spellStart"/>
      <w:r w:rsidRPr="004174C8">
        <w:rPr>
          <w:lang w:val="es-ES_tradnl"/>
        </w:rPr>
        <w:t>netflix</w:t>
      </w:r>
      <w:proofErr w:type="spellEnd"/>
      <w:r w:rsidRPr="004174C8">
        <w:rPr>
          <w:lang w:val="es-ES_tradnl"/>
        </w:rPr>
        <w:t xml:space="preserve">. </w:t>
      </w:r>
      <w:hyperlink r:id="rId62" w:history="1">
        <w:r w:rsidRPr="004174C8">
          <w:rPr>
            <w:rStyle w:val="Hipervnculo"/>
            <w:lang w:val="es-ES_tradnl"/>
          </w:rPr>
          <w:t>http://www.netflixprize.com/</w:t>
        </w:r>
      </w:hyperlink>
      <w:bookmarkEnd w:id="467"/>
    </w:p>
    <w:p w14:paraId="311F5AED" w14:textId="23F252DC" w:rsidR="00E05492" w:rsidRPr="000C3F29" w:rsidRDefault="00E05492" w:rsidP="00863148">
      <w:pPr>
        <w:rPr>
          <w:rStyle w:val="Hipervnculo"/>
          <w:color w:val="auto"/>
          <w:u w:val="none"/>
          <w:lang w:val="es-ES_tradnl"/>
        </w:rPr>
      </w:pPr>
    </w:p>
    <w:p w14:paraId="5678F1C1" w14:textId="77777777" w:rsidR="00E05492" w:rsidRPr="0032326C" w:rsidRDefault="00E05492" w:rsidP="0091771D">
      <w:pPr>
        <w:numPr>
          <w:ilvl w:val="0"/>
          <w:numId w:val="2"/>
        </w:numPr>
        <w:tabs>
          <w:tab w:val="clear" w:pos="360"/>
          <w:tab w:val="num" w:pos="1418"/>
        </w:tabs>
        <w:ind w:left="567" w:hanging="567"/>
        <w:rPr>
          <w:rFonts w:ascii="NimbusRomNo9L-Medi" w:hAnsi="NimbusRomNo9L-Medi" w:cs="NimbusRomNo9L-Medi"/>
          <w:sz w:val="20"/>
          <w:szCs w:val="20"/>
          <w:lang w:val="es-ES_tradnl"/>
        </w:rPr>
      </w:pPr>
      <w:r w:rsidRPr="004207D9">
        <w:rPr>
          <w:lang w:val="es-ES_tradnl"/>
        </w:rPr>
        <w:t xml:space="preserve">S. Marina, Suite de algoritmos de recomendación en aplicaciones reales, Trabajo Fin de Grado, Escuela Politécnica Superior, Universidad Autónoma de Madrid, </w:t>
      </w:r>
      <w:proofErr w:type="spellStart"/>
      <w:r w:rsidRPr="004207D9">
        <w:rPr>
          <w:lang w:val="es-ES_tradnl"/>
        </w:rPr>
        <w:t>May</w:t>
      </w:r>
      <w:proofErr w:type="spellEnd"/>
      <w:r w:rsidRPr="004207D9">
        <w:rPr>
          <w:lang w:val="es-ES_tradnl"/>
        </w:rPr>
        <w:t xml:space="preserve"> 2014</w:t>
      </w:r>
      <w:r>
        <w:rPr>
          <w:lang w:val="es-ES_tradnl"/>
        </w:rPr>
        <w:t>.</w:t>
      </w:r>
    </w:p>
    <w:p w14:paraId="35E3299B" w14:textId="77777777" w:rsidR="00354117" w:rsidRPr="004716D8" w:rsidRDefault="00354117" w:rsidP="00354117">
      <w:pPr>
        <w:pStyle w:val="Ttulo1"/>
        <w:numPr>
          <w:ilvl w:val="0"/>
          <w:numId w:val="0"/>
        </w:numPr>
        <w:spacing w:before="120"/>
        <w:rPr>
          <w:lang w:val="es-ES_tradnl"/>
        </w:rPr>
      </w:pPr>
      <w:bookmarkStart w:id="468" w:name="_Toc471826494"/>
    </w:p>
    <w:p w14:paraId="66C001EA" w14:textId="77777777" w:rsidR="00354117" w:rsidRPr="004716D8" w:rsidRDefault="00354117" w:rsidP="00354117">
      <w:pPr>
        <w:rPr>
          <w:lang w:val="es-ES_tradnl"/>
        </w:rPr>
      </w:pPr>
    </w:p>
    <w:p w14:paraId="6F164958" w14:textId="77777777" w:rsidR="00354117" w:rsidRPr="004716D8" w:rsidRDefault="00354117" w:rsidP="00354117">
      <w:pPr>
        <w:pStyle w:val="Ttulo1"/>
        <w:numPr>
          <w:ilvl w:val="0"/>
          <w:numId w:val="0"/>
        </w:numPr>
        <w:spacing w:before="120"/>
        <w:rPr>
          <w:lang w:val="es-ES_tradnl"/>
        </w:rPr>
      </w:pPr>
    </w:p>
    <w:p w14:paraId="45089EEB" w14:textId="77777777" w:rsidR="007C3D8F" w:rsidRPr="00810C92" w:rsidRDefault="007C3D8F" w:rsidP="00354117">
      <w:pPr>
        <w:pStyle w:val="Ttulo1"/>
        <w:numPr>
          <w:ilvl w:val="0"/>
          <w:numId w:val="0"/>
        </w:numPr>
        <w:spacing w:before="120"/>
        <w:rPr>
          <w:lang w:val="en-GB"/>
        </w:rPr>
      </w:pPr>
      <w:proofErr w:type="spellStart"/>
      <w:r w:rsidRPr="00810C92">
        <w:rPr>
          <w:lang w:val="en-GB"/>
        </w:rPr>
        <w:t>Glosario</w:t>
      </w:r>
      <w:bookmarkEnd w:id="468"/>
      <w:proofErr w:type="spellEnd"/>
    </w:p>
    <w:p w14:paraId="76C57136" w14:textId="77777777" w:rsidR="007C3D8F" w:rsidRPr="00840E7D" w:rsidRDefault="007C3D8F" w:rsidP="00840E7D">
      <w:pPr>
        <w:ind w:left="2124" w:hanging="2124"/>
        <w:rPr>
          <w:lang w:val="en-US"/>
        </w:rPr>
      </w:pPr>
    </w:p>
    <w:p w14:paraId="0F952EA3" w14:textId="77777777" w:rsidR="00634154" w:rsidRPr="00F522A8" w:rsidRDefault="003A2FB3" w:rsidP="007C20BF">
      <w:pPr>
        <w:pStyle w:val="Prrafodelista"/>
        <w:numPr>
          <w:ilvl w:val="0"/>
          <w:numId w:val="24"/>
        </w:numPr>
        <w:ind w:left="714" w:hanging="357"/>
      </w:pPr>
      <w:proofErr w:type="spellStart"/>
      <w:r w:rsidRPr="00F522A8">
        <w:rPr>
          <w:b/>
        </w:rPr>
        <w:lastRenderedPageBreak/>
        <w:t>Annoy</w:t>
      </w:r>
      <w:proofErr w:type="spellEnd"/>
      <w:r w:rsidR="00634154" w:rsidRPr="00F522A8">
        <w:t>:</w:t>
      </w:r>
      <w:r w:rsidR="00840E7D" w:rsidRPr="00F522A8">
        <w:t xml:space="preserve"> </w:t>
      </w:r>
      <w:proofErr w:type="spellStart"/>
      <w:r w:rsidR="00840E7D" w:rsidRPr="00F522A8">
        <w:t>Approximate</w:t>
      </w:r>
      <w:proofErr w:type="spellEnd"/>
      <w:r w:rsidR="00840E7D" w:rsidRPr="00F522A8">
        <w:t xml:space="preserve"> </w:t>
      </w:r>
      <w:proofErr w:type="spellStart"/>
      <w:r w:rsidR="00F522A8" w:rsidRPr="00F522A8">
        <w:t>nearest</w:t>
      </w:r>
      <w:proofErr w:type="spellEnd"/>
      <w:r w:rsidR="00F522A8" w:rsidRPr="00F522A8">
        <w:t xml:space="preserve"> </w:t>
      </w:r>
      <w:proofErr w:type="spellStart"/>
      <w:r w:rsidR="00F522A8" w:rsidRPr="00F522A8">
        <w:t>neighbo</w:t>
      </w:r>
      <w:r w:rsidR="00093005" w:rsidRPr="00F522A8">
        <w:t>u</w:t>
      </w:r>
      <w:r w:rsidR="00840E7D" w:rsidRPr="00F522A8">
        <w:t>rs</w:t>
      </w:r>
      <w:proofErr w:type="spellEnd"/>
      <w:r w:rsidR="00634154" w:rsidRPr="00F522A8">
        <w:t>. Librería que calcula vecinos de manera aproximada.</w:t>
      </w:r>
    </w:p>
    <w:p w14:paraId="692AED2B" w14:textId="77777777" w:rsidR="00634154" w:rsidRPr="00F522A8" w:rsidRDefault="00634154" w:rsidP="00634154">
      <w:pPr>
        <w:pStyle w:val="Prrafodelista"/>
        <w:ind w:left="714"/>
      </w:pPr>
    </w:p>
    <w:p w14:paraId="2ED96F2D" w14:textId="77777777" w:rsidR="00634154" w:rsidRPr="00F522A8" w:rsidRDefault="00634154" w:rsidP="007C20BF">
      <w:pPr>
        <w:pStyle w:val="Prrafodelista"/>
        <w:numPr>
          <w:ilvl w:val="0"/>
          <w:numId w:val="24"/>
        </w:numPr>
        <w:ind w:left="714" w:hanging="357"/>
        <w:rPr>
          <w:b/>
        </w:rPr>
      </w:pPr>
      <w:r w:rsidRPr="00F522A8">
        <w:rPr>
          <w:b/>
        </w:rPr>
        <w:t xml:space="preserve">Apache </w:t>
      </w:r>
      <w:proofErr w:type="spellStart"/>
      <w:r w:rsidRPr="00F522A8">
        <w:rPr>
          <w:b/>
        </w:rPr>
        <w:t>T</w:t>
      </w:r>
      <w:r w:rsidR="003A2FB3" w:rsidRPr="00F522A8">
        <w:rPr>
          <w:b/>
        </w:rPr>
        <w:t>hrift</w:t>
      </w:r>
      <w:proofErr w:type="spellEnd"/>
      <w:r w:rsidRPr="00F522A8">
        <w:t>:</w:t>
      </w:r>
      <w:r w:rsidR="008B51A9" w:rsidRPr="00F522A8">
        <w:t xml:space="preserve"> Framework </w:t>
      </w:r>
    </w:p>
    <w:p w14:paraId="668AE20B" w14:textId="77777777" w:rsidR="00634154" w:rsidRPr="00F522A8" w:rsidRDefault="00634154" w:rsidP="00634154">
      <w:pPr>
        <w:rPr>
          <w:b/>
        </w:rPr>
      </w:pPr>
    </w:p>
    <w:p w14:paraId="790EB1E2" w14:textId="77777777" w:rsidR="00634154" w:rsidRPr="00F522A8" w:rsidRDefault="003A2FB3" w:rsidP="007C20BF">
      <w:pPr>
        <w:pStyle w:val="Prrafodelista"/>
        <w:numPr>
          <w:ilvl w:val="0"/>
          <w:numId w:val="24"/>
        </w:numPr>
        <w:ind w:left="714" w:hanging="357"/>
        <w:rPr>
          <w:b/>
        </w:rPr>
      </w:pPr>
      <w:proofErr w:type="spellStart"/>
      <w:r w:rsidRPr="00F522A8">
        <w:rPr>
          <w:b/>
        </w:rPr>
        <w:t>Dataset</w:t>
      </w:r>
      <w:proofErr w:type="spellEnd"/>
      <w:r w:rsidR="00634154" w:rsidRPr="00F522A8">
        <w:t>:</w:t>
      </w:r>
      <w:r w:rsidR="00634154" w:rsidRPr="00F522A8">
        <w:rPr>
          <w:b/>
        </w:rPr>
        <w:t xml:space="preserve"> </w:t>
      </w:r>
      <w:r w:rsidR="008B51A9" w:rsidRPr="00F522A8">
        <w:t>Conjunto de datos analizados</w:t>
      </w:r>
    </w:p>
    <w:p w14:paraId="43CB2EE7" w14:textId="77777777" w:rsidR="00634154" w:rsidRPr="00F522A8" w:rsidRDefault="00634154" w:rsidP="00634154">
      <w:pPr>
        <w:rPr>
          <w:b/>
        </w:rPr>
      </w:pPr>
    </w:p>
    <w:p w14:paraId="64D31AE0" w14:textId="77777777" w:rsidR="00634154" w:rsidRPr="00F522A8" w:rsidRDefault="003A2FB3" w:rsidP="007C20BF">
      <w:pPr>
        <w:pStyle w:val="Prrafodelista"/>
        <w:numPr>
          <w:ilvl w:val="0"/>
          <w:numId w:val="24"/>
        </w:numPr>
        <w:ind w:left="714" w:hanging="357"/>
        <w:rPr>
          <w:b/>
        </w:rPr>
      </w:pPr>
      <w:r w:rsidRPr="00F522A8">
        <w:rPr>
          <w:b/>
        </w:rPr>
        <w:t>DCG</w:t>
      </w:r>
      <w:r w:rsidR="00634154" w:rsidRPr="00F522A8">
        <w:t>:</w:t>
      </w:r>
      <w:r w:rsidR="008B51A9" w:rsidRPr="00F522A8">
        <w:t xml:space="preserve"> </w:t>
      </w:r>
      <w:proofErr w:type="spellStart"/>
      <w:r w:rsidR="008B51A9" w:rsidRPr="00F522A8">
        <w:t>Discounted</w:t>
      </w:r>
      <w:proofErr w:type="spellEnd"/>
      <w:r w:rsidR="008B51A9" w:rsidRPr="00F522A8">
        <w:t xml:space="preserve"> </w:t>
      </w:r>
      <w:proofErr w:type="spellStart"/>
      <w:r w:rsidR="00F522A8" w:rsidRPr="00F522A8">
        <w:t>cumulative</w:t>
      </w:r>
      <w:proofErr w:type="spellEnd"/>
      <w:r w:rsidR="00F522A8" w:rsidRPr="00F522A8">
        <w:t xml:space="preserve"> </w:t>
      </w:r>
      <w:proofErr w:type="spellStart"/>
      <w:r w:rsidR="00F522A8" w:rsidRPr="00F522A8">
        <w:t>gain</w:t>
      </w:r>
      <w:proofErr w:type="spellEnd"/>
      <w:r w:rsidR="008B51A9" w:rsidRPr="00F522A8">
        <w:t xml:space="preserve">. </w:t>
      </w:r>
      <w:r w:rsidR="00F522A8" w:rsidRPr="00F522A8">
        <w:t>Métrica de evaluación.</w:t>
      </w:r>
    </w:p>
    <w:p w14:paraId="11BADDBE" w14:textId="77777777" w:rsidR="00634154" w:rsidRPr="00F522A8" w:rsidRDefault="00634154" w:rsidP="00634154">
      <w:pPr>
        <w:pStyle w:val="Prrafodelista"/>
        <w:ind w:left="714"/>
        <w:rPr>
          <w:b/>
        </w:rPr>
      </w:pPr>
    </w:p>
    <w:p w14:paraId="48D977BF" w14:textId="77777777" w:rsidR="00634154" w:rsidRPr="00F522A8" w:rsidRDefault="003A2FB3" w:rsidP="007C20BF">
      <w:pPr>
        <w:pStyle w:val="Prrafodelista"/>
        <w:numPr>
          <w:ilvl w:val="0"/>
          <w:numId w:val="24"/>
        </w:numPr>
        <w:ind w:left="714" w:hanging="357"/>
        <w:rPr>
          <w:b/>
        </w:rPr>
      </w:pPr>
      <w:r w:rsidRPr="00F522A8">
        <w:rPr>
          <w:b/>
        </w:rPr>
        <w:t>Framework</w:t>
      </w:r>
      <w:r w:rsidR="00634154" w:rsidRPr="00F522A8">
        <w:t>:</w:t>
      </w:r>
    </w:p>
    <w:p w14:paraId="59D3BD4A" w14:textId="77777777" w:rsidR="00634154" w:rsidRPr="00F522A8" w:rsidRDefault="00634154" w:rsidP="00634154">
      <w:pPr>
        <w:pStyle w:val="Prrafodelista"/>
        <w:ind w:left="714"/>
        <w:rPr>
          <w:b/>
        </w:rPr>
      </w:pPr>
    </w:p>
    <w:p w14:paraId="2B11B718" w14:textId="77777777" w:rsidR="003A2FB3" w:rsidRPr="00F522A8" w:rsidRDefault="003A2FB3" w:rsidP="007C20BF">
      <w:pPr>
        <w:pStyle w:val="Prrafodelista"/>
        <w:numPr>
          <w:ilvl w:val="0"/>
          <w:numId w:val="24"/>
        </w:numPr>
        <w:ind w:left="714" w:hanging="357"/>
        <w:rPr>
          <w:b/>
        </w:rPr>
      </w:pPr>
      <w:proofErr w:type="spellStart"/>
      <w:r w:rsidRPr="00F522A8">
        <w:rPr>
          <w:b/>
        </w:rPr>
        <w:t>iDCG</w:t>
      </w:r>
      <w:proofErr w:type="spellEnd"/>
      <w:r w:rsidR="00634154" w:rsidRPr="00F522A8">
        <w:t>:</w:t>
      </w:r>
      <w:r w:rsidR="00F522A8">
        <w:t xml:space="preserve"> ideal DCG. Métrica de evaluación.</w:t>
      </w:r>
    </w:p>
    <w:p w14:paraId="61A9ED2E" w14:textId="77777777" w:rsidR="00634154" w:rsidRPr="00F522A8" w:rsidRDefault="00634154" w:rsidP="00634154">
      <w:pPr>
        <w:pStyle w:val="Prrafodelista"/>
        <w:ind w:left="714"/>
        <w:rPr>
          <w:b/>
        </w:rPr>
      </w:pPr>
    </w:p>
    <w:p w14:paraId="4EFCF944" w14:textId="77777777" w:rsidR="003A2FB3" w:rsidRPr="00F522A8" w:rsidRDefault="003A2FB3" w:rsidP="007C20BF">
      <w:pPr>
        <w:pStyle w:val="Prrafodelista"/>
        <w:numPr>
          <w:ilvl w:val="0"/>
          <w:numId w:val="24"/>
        </w:numPr>
        <w:ind w:left="714" w:hanging="357"/>
        <w:rPr>
          <w:b/>
          <w:lang w:val="en-US"/>
        </w:rPr>
      </w:pPr>
      <w:proofErr w:type="spellStart"/>
      <w:r w:rsidRPr="00F522A8">
        <w:rPr>
          <w:b/>
          <w:lang w:val="en-US"/>
        </w:rPr>
        <w:t>kNN</w:t>
      </w:r>
      <w:proofErr w:type="spellEnd"/>
      <w:r w:rsidR="00634154" w:rsidRPr="00F522A8">
        <w:rPr>
          <w:lang w:val="en-US"/>
        </w:rPr>
        <w:t>:</w:t>
      </w:r>
      <w:r w:rsidR="00F522A8" w:rsidRPr="00F522A8">
        <w:rPr>
          <w:lang w:val="en-US"/>
        </w:rPr>
        <w:t xml:space="preserve"> k nearest </w:t>
      </w:r>
      <w:proofErr w:type="spellStart"/>
      <w:r w:rsidR="00F522A8" w:rsidRPr="00F522A8">
        <w:rPr>
          <w:lang w:val="en-US"/>
        </w:rPr>
        <w:t>neighbours</w:t>
      </w:r>
      <w:proofErr w:type="spellEnd"/>
      <w:r w:rsidR="00F522A8" w:rsidRPr="00F522A8">
        <w:rPr>
          <w:lang w:val="en-US"/>
        </w:rPr>
        <w:t xml:space="preserve">. k </w:t>
      </w:r>
      <w:proofErr w:type="spellStart"/>
      <w:r w:rsidR="00F522A8">
        <w:rPr>
          <w:lang w:val="en-US"/>
        </w:rPr>
        <w:t>vecinos</w:t>
      </w:r>
      <w:proofErr w:type="spellEnd"/>
      <w:r w:rsidR="00F522A8">
        <w:rPr>
          <w:lang w:val="en-US"/>
        </w:rPr>
        <w:t xml:space="preserve"> </w:t>
      </w:r>
      <w:proofErr w:type="spellStart"/>
      <w:r w:rsidR="00F522A8">
        <w:rPr>
          <w:lang w:val="en-US"/>
        </w:rPr>
        <w:t>más</w:t>
      </w:r>
      <w:proofErr w:type="spellEnd"/>
      <w:r w:rsidR="00F522A8">
        <w:rPr>
          <w:lang w:val="en-US"/>
        </w:rPr>
        <w:t xml:space="preserve"> </w:t>
      </w:r>
      <w:proofErr w:type="spellStart"/>
      <w:r w:rsidR="00F522A8">
        <w:rPr>
          <w:lang w:val="en-US"/>
        </w:rPr>
        <w:t>cercanos</w:t>
      </w:r>
      <w:proofErr w:type="spellEnd"/>
      <w:r w:rsidR="00F522A8">
        <w:rPr>
          <w:lang w:val="en-US"/>
        </w:rPr>
        <w:t>.</w:t>
      </w:r>
    </w:p>
    <w:p w14:paraId="59F393B2" w14:textId="77777777" w:rsidR="00634154" w:rsidRPr="00F522A8" w:rsidRDefault="00634154" w:rsidP="00634154">
      <w:pPr>
        <w:pStyle w:val="Prrafodelista"/>
        <w:ind w:left="714"/>
        <w:rPr>
          <w:b/>
          <w:lang w:val="en-US"/>
        </w:rPr>
      </w:pPr>
    </w:p>
    <w:p w14:paraId="70760660" w14:textId="77777777" w:rsidR="003A2FB3" w:rsidRPr="00F522A8" w:rsidRDefault="003A2FB3" w:rsidP="007C20BF">
      <w:pPr>
        <w:pStyle w:val="Prrafodelista"/>
        <w:numPr>
          <w:ilvl w:val="0"/>
          <w:numId w:val="24"/>
        </w:numPr>
        <w:ind w:left="714" w:hanging="357"/>
        <w:rPr>
          <w:b/>
        </w:rPr>
      </w:pPr>
      <w:r w:rsidRPr="00F522A8">
        <w:rPr>
          <w:b/>
        </w:rPr>
        <w:t>MAE</w:t>
      </w:r>
      <w:r w:rsidR="00634154" w:rsidRPr="00F522A8">
        <w:t>:</w:t>
      </w:r>
      <w:r w:rsidR="00F522A8">
        <w:t xml:space="preserve"> Mean </w:t>
      </w:r>
      <w:proofErr w:type="spellStart"/>
      <w:r w:rsidR="00F522A8">
        <w:t>absolute</w:t>
      </w:r>
      <w:proofErr w:type="spellEnd"/>
      <w:r w:rsidR="00F522A8">
        <w:t xml:space="preserve"> error. Métrica de evaluación.</w:t>
      </w:r>
    </w:p>
    <w:p w14:paraId="7ADF9498" w14:textId="77777777" w:rsidR="00634154" w:rsidRPr="00F522A8" w:rsidRDefault="00634154" w:rsidP="00634154">
      <w:pPr>
        <w:pStyle w:val="Prrafodelista"/>
        <w:ind w:left="714"/>
        <w:rPr>
          <w:b/>
        </w:rPr>
      </w:pPr>
    </w:p>
    <w:p w14:paraId="6E549802" w14:textId="77777777" w:rsidR="003A2FB3" w:rsidRPr="00F522A8" w:rsidRDefault="003A2FB3" w:rsidP="007C20BF">
      <w:pPr>
        <w:pStyle w:val="Prrafodelista"/>
        <w:numPr>
          <w:ilvl w:val="0"/>
          <w:numId w:val="24"/>
        </w:numPr>
        <w:ind w:left="714" w:hanging="357"/>
        <w:rPr>
          <w:lang w:val="en-US"/>
        </w:rPr>
      </w:pPr>
      <w:r w:rsidRPr="00F522A8">
        <w:rPr>
          <w:lang w:val="en-US"/>
        </w:rPr>
        <w:t>NDCG</w:t>
      </w:r>
      <w:r w:rsidR="00634154" w:rsidRPr="00F522A8">
        <w:rPr>
          <w:lang w:val="en-US"/>
        </w:rPr>
        <w:t>:</w:t>
      </w:r>
      <w:r w:rsidR="00F522A8" w:rsidRPr="00F522A8">
        <w:rPr>
          <w:lang w:val="en-US"/>
        </w:rPr>
        <w:t xml:space="preserve"> </w:t>
      </w:r>
      <w:proofErr w:type="spellStart"/>
      <w:r w:rsidR="00F522A8" w:rsidRPr="00F522A8">
        <w:rPr>
          <w:lang w:val="en-US"/>
        </w:rPr>
        <w:t>Normalised</w:t>
      </w:r>
      <w:proofErr w:type="spellEnd"/>
      <w:r w:rsidR="00F522A8" w:rsidRPr="00F522A8">
        <w:rPr>
          <w:lang w:val="en-US"/>
        </w:rPr>
        <w:t xml:space="preserve"> discounted cumulative gain</w:t>
      </w:r>
    </w:p>
    <w:p w14:paraId="3E586A41" w14:textId="77777777" w:rsidR="00634154" w:rsidRPr="00F522A8" w:rsidRDefault="00634154" w:rsidP="00634154">
      <w:pPr>
        <w:pStyle w:val="Prrafodelista"/>
        <w:ind w:left="714"/>
        <w:rPr>
          <w:b/>
          <w:lang w:val="en-US"/>
        </w:rPr>
      </w:pPr>
    </w:p>
    <w:p w14:paraId="60F11E3F" w14:textId="77777777" w:rsidR="003A2FB3" w:rsidRPr="00C55352" w:rsidRDefault="00634154" w:rsidP="007C20BF">
      <w:pPr>
        <w:pStyle w:val="Prrafodelista"/>
        <w:numPr>
          <w:ilvl w:val="0"/>
          <w:numId w:val="24"/>
        </w:numPr>
        <w:ind w:left="714" w:hanging="357"/>
        <w:rPr>
          <w:b/>
        </w:rPr>
      </w:pPr>
      <w:r w:rsidRPr="00F522A8">
        <w:rPr>
          <w:b/>
          <w:lang w:val="en-US"/>
        </w:rPr>
        <w:t>NMSL</w:t>
      </w:r>
      <w:r w:rsidR="003A2FB3" w:rsidRPr="00F522A8">
        <w:rPr>
          <w:b/>
          <w:lang w:val="en-US"/>
        </w:rPr>
        <w:t>B</w:t>
      </w:r>
      <w:r w:rsidRPr="00F522A8">
        <w:rPr>
          <w:lang w:val="en-US"/>
        </w:rPr>
        <w:t>:</w:t>
      </w:r>
      <w:r w:rsidR="00F522A8" w:rsidRPr="00F522A8">
        <w:rPr>
          <w:lang w:val="en-US"/>
        </w:rPr>
        <w:t xml:space="preserve"> Non-metric space library. </w:t>
      </w:r>
      <w:r w:rsidR="00F522A8" w:rsidRPr="00C55352">
        <w:rPr>
          <w:lang w:val="es-ES_tradnl"/>
        </w:rPr>
        <w:t xml:space="preserve">Librería basada en </w:t>
      </w:r>
      <w:proofErr w:type="spellStart"/>
      <w:r w:rsidR="00F522A8" w:rsidRPr="00C55352">
        <w:rPr>
          <w:lang w:val="es-ES_tradnl"/>
        </w:rPr>
        <w:t>Annoy</w:t>
      </w:r>
      <w:proofErr w:type="spellEnd"/>
      <w:r w:rsidR="00F522A8" w:rsidRPr="00C55352">
        <w:rPr>
          <w:lang w:val="es-ES_tradnl"/>
        </w:rPr>
        <w:t xml:space="preserve"> para el cálculo aproximado de vecinos.</w:t>
      </w:r>
    </w:p>
    <w:p w14:paraId="1D22408A" w14:textId="77777777" w:rsidR="00634154" w:rsidRPr="00F522A8" w:rsidRDefault="00634154" w:rsidP="00634154">
      <w:pPr>
        <w:pStyle w:val="Prrafodelista"/>
        <w:ind w:left="714"/>
        <w:rPr>
          <w:b/>
        </w:rPr>
      </w:pPr>
    </w:p>
    <w:p w14:paraId="4612A5F4" w14:textId="77777777" w:rsidR="003A2FB3" w:rsidRPr="00F522A8" w:rsidRDefault="003A2FB3" w:rsidP="007C20BF">
      <w:pPr>
        <w:pStyle w:val="Prrafodelista"/>
        <w:numPr>
          <w:ilvl w:val="0"/>
          <w:numId w:val="24"/>
        </w:numPr>
        <w:ind w:left="714" w:hanging="357"/>
        <w:rPr>
          <w:b/>
        </w:rPr>
      </w:pPr>
      <w:proofErr w:type="spellStart"/>
      <w:r w:rsidRPr="00F522A8">
        <w:rPr>
          <w:b/>
        </w:rPr>
        <w:t>RankSys</w:t>
      </w:r>
      <w:proofErr w:type="spellEnd"/>
      <w:r w:rsidR="00634154" w:rsidRPr="00F522A8">
        <w:t>:</w:t>
      </w:r>
      <w:r w:rsidR="00C55352">
        <w:t xml:space="preserve"> Ranking </w:t>
      </w:r>
      <w:proofErr w:type="spellStart"/>
      <w:r w:rsidR="00C55352">
        <w:t>system</w:t>
      </w:r>
      <w:proofErr w:type="spellEnd"/>
      <w:r w:rsidR="00C55352">
        <w:t>. Librería base del proyecto, aporta funcionalidad de generación de recomendaciones y evaluación.</w:t>
      </w:r>
    </w:p>
    <w:p w14:paraId="547567D8" w14:textId="77777777" w:rsidR="00634154" w:rsidRPr="00F522A8" w:rsidRDefault="00634154" w:rsidP="00634154">
      <w:pPr>
        <w:rPr>
          <w:b/>
        </w:rPr>
      </w:pPr>
    </w:p>
    <w:p w14:paraId="371D9A04" w14:textId="77777777" w:rsidR="003A2FB3" w:rsidRPr="00F522A8" w:rsidRDefault="003A2FB3" w:rsidP="007C20BF">
      <w:pPr>
        <w:pStyle w:val="Prrafodelista"/>
        <w:numPr>
          <w:ilvl w:val="0"/>
          <w:numId w:val="24"/>
        </w:numPr>
        <w:ind w:left="714" w:hanging="357"/>
        <w:rPr>
          <w:b/>
        </w:rPr>
      </w:pPr>
      <w:r w:rsidRPr="00F522A8">
        <w:rPr>
          <w:b/>
        </w:rPr>
        <w:t>Rating</w:t>
      </w:r>
      <w:r w:rsidR="00634154" w:rsidRPr="00F522A8">
        <w:t>:</w:t>
      </w:r>
      <w:r w:rsidR="00C55352">
        <w:t xml:space="preserve"> Puntuación que un usuario da a un ítem.</w:t>
      </w:r>
    </w:p>
    <w:p w14:paraId="05AA6F69" w14:textId="77777777" w:rsidR="00634154" w:rsidRPr="00F522A8" w:rsidRDefault="00634154" w:rsidP="00634154">
      <w:pPr>
        <w:pStyle w:val="Prrafodelista"/>
        <w:ind w:left="714"/>
        <w:rPr>
          <w:b/>
        </w:rPr>
      </w:pPr>
    </w:p>
    <w:p w14:paraId="7680CE75" w14:textId="77777777" w:rsidR="003A2FB3" w:rsidRPr="00F522A8" w:rsidRDefault="003A2FB3" w:rsidP="007C20BF">
      <w:pPr>
        <w:pStyle w:val="Prrafodelista"/>
        <w:numPr>
          <w:ilvl w:val="0"/>
          <w:numId w:val="24"/>
        </w:numPr>
        <w:ind w:left="714" w:hanging="357"/>
        <w:rPr>
          <w:b/>
        </w:rPr>
      </w:pPr>
      <w:proofErr w:type="spellStart"/>
      <w:r w:rsidRPr="00F522A8">
        <w:rPr>
          <w:b/>
        </w:rPr>
        <w:t>Recall</w:t>
      </w:r>
      <w:proofErr w:type="spellEnd"/>
      <w:r w:rsidR="00634154" w:rsidRPr="00F522A8">
        <w:t>:</w:t>
      </w:r>
      <w:r w:rsidR="00C55352">
        <w:t xml:space="preserve"> </w:t>
      </w:r>
      <w:r w:rsidR="00CC418A">
        <w:t>Métrica de evaluación.</w:t>
      </w:r>
    </w:p>
    <w:p w14:paraId="467D4B00" w14:textId="77777777" w:rsidR="00634154" w:rsidRPr="00F522A8" w:rsidRDefault="00634154" w:rsidP="00634154">
      <w:pPr>
        <w:pStyle w:val="Prrafodelista"/>
        <w:ind w:left="714"/>
        <w:rPr>
          <w:b/>
        </w:rPr>
      </w:pPr>
    </w:p>
    <w:p w14:paraId="4FB31970" w14:textId="77777777" w:rsidR="003A2FB3" w:rsidRPr="00CC418A" w:rsidRDefault="003A2FB3" w:rsidP="007C20BF">
      <w:pPr>
        <w:pStyle w:val="Prrafodelista"/>
        <w:numPr>
          <w:ilvl w:val="0"/>
          <w:numId w:val="24"/>
        </w:numPr>
        <w:ind w:left="714" w:hanging="357"/>
        <w:rPr>
          <w:b/>
          <w:lang w:val="en-US"/>
        </w:rPr>
      </w:pPr>
      <w:r w:rsidRPr="00CC418A">
        <w:rPr>
          <w:b/>
          <w:lang w:val="en-US"/>
        </w:rPr>
        <w:t>RMSE</w:t>
      </w:r>
      <w:r w:rsidR="00634154" w:rsidRPr="00CC418A">
        <w:rPr>
          <w:lang w:val="en-US"/>
        </w:rPr>
        <w:t>:</w:t>
      </w:r>
      <w:r w:rsidR="00CC418A" w:rsidRPr="00CC418A">
        <w:rPr>
          <w:lang w:val="en-US"/>
        </w:rPr>
        <w:t xml:space="preserve"> Root mean squared error</w:t>
      </w:r>
      <w:r w:rsidR="00CC418A">
        <w:rPr>
          <w:lang w:val="en-US"/>
        </w:rPr>
        <w:t xml:space="preserve">. </w:t>
      </w:r>
      <w:proofErr w:type="spellStart"/>
      <w:r w:rsidR="00CC418A">
        <w:rPr>
          <w:lang w:val="en-US"/>
        </w:rPr>
        <w:t>Métrica</w:t>
      </w:r>
      <w:proofErr w:type="spellEnd"/>
      <w:r w:rsidR="00CC418A">
        <w:rPr>
          <w:lang w:val="en-US"/>
        </w:rPr>
        <w:t xml:space="preserve"> de </w:t>
      </w:r>
      <w:proofErr w:type="spellStart"/>
      <w:r w:rsidR="00CC418A">
        <w:rPr>
          <w:lang w:val="en-US"/>
        </w:rPr>
        <w:t>evaluación</w:t>
      </w:r>
      <w:proofErr w:type="spellEnd"/>
      <w:r w:rsidR="00CC418A">
        <w:rPr>
          <w:lang w:val="en-US"/>
        </w:rPr>
        <w:t>.</w:t>
      </w:r>
    </w:p>
    <w:p w14:paraId="24E3C0BF" w14:textId="77777777" w:rsidR="00634154" w:rsidRPr="00CC418A" w:rsidRDefault="00634154" w:rsidP="00634154">
      <w:pPr>
        <w:pStyle w:val="Prrafodelista"/>
        <w:ind w:left="714"/>
        <w:rPr>
          <w:b/>
          <w:lang w:val="en-US"/>
        </w:rPr>
      </w:pPr>
    </w:p>
    <w:p w14:paraId="506617CF" w14:textId="77777777" w:rsidR="003A2FB3" w:rsidRPr="00CC418A" w:rsidRDefault="003A2FB3" w:rsidP="007C20BF">
      <w:pPr>
        <w:pStyle w:val="Prrafodelista"/>
        <w:numPr>
          <w:ilvl w:val="0"/>
          <w:numId w:val="24"/>
        </w:numPr>
        <w:ind w:left="714" w:hanging="357"/>
        <w:rPr>
          <w:b/>
          <w:lang w:val="es-ES_tradnl"/>
        </w:rPr>
      </w:pPr>
      <w:r w:rsidRPr="004716D8">
        <w:rPr>
          <w:b/>
          <w:lang w:val="es-ES_tradnl"/>
        </w:rPr>
        <w:t>RPC</w:t>
      </w:r>
      <w:r w:rsidR="00634154" w:rsidRPr="004716D8">
        <w:rPr>
          <w:lang w:val="es-ES_tradnl"/>
        </w:rPr>
        <w:t>:</w:t>
      </w:r>
      <w:r w:rsidR="00CC418A" w:rsidRPr="004716D8">
        <w:rPr>
          <w:lang w:val="es-ES_tradnl"/>
        </w:rPr>
        <w:t xml:space="preserve"> </w:t>
      </w:r>
      <w:proofErr w:type="spellStart"/>
      <w:r w:rsidR="00CC418A" w:rsidRPr="004716D8">
        <w:rPr>
          <w:lang w:val="es-ES_tradnl"/>
        </w:rPr>
        <w:t>Remote</w:t>
      </w:r>
      <w:proofErr w:type="spellEnd"/>
      <w:r w:rsidR="00CC418A" w:rsidRPr="004716D8">
        <w:rPr>
          <w:lang w:val="es-ES_tradnl"/>
        </w:rPr>
        <w:t xml:space="preserve"> procedural </w:t>
      </w:r>
      <w:proofErr w:type="spellStart"/>
      <w:r w:rsidR="00CC418A" w:rsidRPr="004716D8">
        <w:rPr>
          <w:lang w:val="es-ES_tradnl"/>
        </w:rPr>
        <w:t>call</w:t>
      </w:r>
      <w:proofErr w:type="spellEnd"/>
      <w:r w:rsidR="00CC418A" w:rsidRPr="004716D8">
        <w:rPr>
          <w:lang w:val="es-ES_tradnl"/>
        </w:rPr>
        <w:t xml:space="preserve">. </w:t>
      </w:r>
      <w:r w:rsidR="00CC418A" w:rsidRPr="00CC418A">
        <w:rPr>
          <w:lang w:val="es-ES_tradnl"/>
        </w:rPr>
        <w:t>Llamada a procedimiento remoto, usado para ejecutar código en otra máquina (</w:t>
      </w:r>
      <w:proofErr w:type="spellStart"/>
      <w:r w:rsidR="00CC418A">
        <w:rPr>
          <w:lang w:val="es-ES_tradnl"/>
        </w:rPr>
        <w:t>Thrift</w:t>
      </w:r>
      <w:proofErr w:type="spellEnd"/>
      <w:r w:rsidR="00CC418A">
        <w:rPr>
          <w:lang w:val="es-ES_tradnl"/>
        </w:rPr>
        <w:t>)</w:t>
      </w:r>
    </w:p>
    <w:p w14:paraId="77AC316B" w14:textId="77777777" w:rsidR="00634154" w:rsidRPr="00CC418A" w:rsidRDefault="00634154" w:rsidP="00634154">
      <w:pPr>
        <w:pStyle w:val="Prrafodelista"/>
        <w:ind w:left="714"/>
        <w:rPr>
          <w:b/>
          <w:lang w:val="es-ES_tradnl"/>
        </w:rPr>
      </w:pPr>
    </w:p>
    <w:p w14:paraId="23F0D22E" w14:textId="77777777" w:rsidR="003A2FB3" w:rsidRPr="00CC418A" w:rsidRDefault="003A2FB3" w:rsidP="007C20BF">
      <w:pPr>
        <w:pStyle w:val="Prrafodelista"/>
        <w:numPr>
          <w:ilvl w:val="0"/>
          <w:numId w:val="24"/>
        </w:numPr>
        <w:ind w:left="714" w:hanging="357"/>
        <w:rPr>
          <w:b/>
          <w:lang w:val="es-ES_tradnl"/>
        </w:rPr>
      </w:pPr>
      <w:r w:rsidRPr="00CC418A">
        <w:rPr>
          <w:b/>
          <w:lang w:val="es-ES_tradnl"/>
        </w:rPr>
        <w:t>Split</w:t>
      </w:r>
      <w:r w:rsidR="00634154" w:rsidRPr="00CC418A">
        <w:rPr>
          <w:lang w:val="es-ES_tradnl"/>
        </w:rPr>
        <w:t>:</w:t>
      </w:r>
      <w:r w:rsidR="00CC418A" w:rsidRPr="00CC418A">
        <w:rPr>
          <w:lang w:val="es-ES_tradnl"/>
        </w:rPr>
        <w:t xml:space="preserve"> Partición del </w:t>
      </w:r>
      <w:proofErr w:type="spellStart"/>
      <w:r w:rsidR="00CC418A" w:rsidRPr="00CC418A">
        <w:rPr>
          <w:lang w:val="es-ES_tradnl"/>
        </w:rPr>
        <w:t>dataset</w:t>
      </w:r>
      <w:proofErr w:type="spellEnd"/>
      <w:r w:rsidR="00CC418A" w:rsidRPr="00CC418A">
        <w:rPr>
          <w:lang w:val="es-ES_tradnl"/>
        </w:rPr>
        <w:t>, dividiendo en training y test.</w:t>
      </w:r>
    </w:p>
    <w:p w14:paraId="68BBEF5F" w14:textId="77777777" w:rsidR="00634154" w:rsidRPr="00CC418A" w:rsidRDefault="00634154" w:rsidP="00634154">
      <w:pPr>
        <w:pStyle w:val="Prrafodelista"/>
        <w:ind w:left="714"/>
        <w:rPr>
          <w:b/>
          <w:lang w:val="es-ES_tradnl"/>
        </w:rPr>
      </w:pPr>
    </w:p>
    <w:p w14:paraId="0CDB065A" w14:textId="77777777" w:rsidR="003A2FB3" w:rsidRPr="00CC418A" w:rsidRDefault="003A2FB3" w:rsidP="007C20BF">
      <w:pPr>
        <w:pStyle w:val="Prrafodelista"/>
        <w:numPr>
          <w:ilvl w:val="0"/>
          <w:numId w:val="24"/>
        </w:numPr>
        <w:ind w:left="714" w:hanging="357"/>
        <w:rPr>
          <w:b/>
          <w:lang w:val="en-US"/>
        </w:rPr>
      </w:pPr>
      <w:r w:rsidRPr="00CC418A">
        <w:rPr>
          <w:b/>
          <w:lang w:val="es-ES_tradnl"/>
        </w:rPr>
        <w:t>SR</w:t>
      </w:r>
      <w:r w:rsidR="00634154" w:rsidRPr="00CC418A">
        <w:rPr>
          <w:lang w:val="es-ES_tradnl"/>
        </w:rPr>
        <w:t>:</w:t>
      </w:r>
      <w:r w:rsidR="00CC418A" w:rsidRPr="00CC418A">
        <w:rPr>
          <w:lang w:val="es-ES_tradnl"/>
        </w:rPr>
        <w:t xml:space="preserve"> </w:t>
      </w:r>
      <w:r w:rsidR="00CC418A">
        <w:rPr>
          <w:lang w:val="es-ES_tradnl"/>
        </w:rPr>
        <w:t>Sistema de recomendación.</w:t>
      </w:r>
    </w:p>
    <w:p w14:paraId="498F6151" w14:textId="77777777" w:rsidR="00634154" w:rsidRPr="00CC418A" w:rsidRDefault="00634154" w:rsidP="00634154">
      <w:pPr>
        <w:rPr>
          <w:b/>
          <w:lang w:val="en-US"/>
        </w:rPr>
      </w:pPr>
    </w:p>
    <w:p w14:paraId="1C954A3A" w14:textId="77777777" w:rsidR="00B91A53" w:rsidRPr="00B91A53" w:rsidRDefault="003A2FB3" w:rsidP="007C20BF">
      <w:pPr>
        <w:pStyle w:val="Prrafodelista"/>
        <w:numPr>
          <w:ilvl w:val="0"/>
          <w:numId w:val="24"/>
        </w:numPr>
        <w:ind w:left="714" w:hanging="357"/>
        <w:rPr>
          <w:b/>
          <w:lang w:val="es-ES_tradnl"/>
        </w:rPr>
      </w:pPr>
      <w:r w:rsidRPr="00505A16">
        <w:rPr>
          <w:b/>
          <w:lang w:val="es-ES_tradnl"/>
        </w:rPr>
        <w:t>Test</w:t>
      </w:r>
      <w:r w:rsidR="00634154" w:rsidRPr="00505A16">
        <w:rPr>
          <w:lang w:val="es-ES_tradnl"/>
        </w:rPr>
        <w:t>:</w:t>
      </w:r>
      <w:r w:rsidR="002E4941" w:rsidRPr="00505A16">
        <w:rPr>
          <w:lang w:val="es-ES_tradnl"/>
        </w:rPr>
        <w:t xml:space="preserve"> Partición que contiene las recomendaciones a evaluar.</w:t>
      </w:r>
    </w:p>
    <w:p w14:paraId="264D58D5" w14:textId="77777777" w:rsidR="00B91A53" w:rsidRPr="00B91A53" w:rsidRDefault="00B91A53" w:rsidP="00B91A53">
      <w:pPr>
        <w:rPr>
          <w:lang w:val="es-ES_tradnl"/>
        </w:rPr>
      </w:pPr>
    </w:p>
    <w:p w14:paraId="00559AFB" w14:textId="77777777" w:rsidR="003A2FB3" w:rsidRPr="00EA7649" w:rsidRDefault="003A2FB3" w:rsidP="007C20BF">
      <w:pPr>
        <w:pStyle w:val="Prrafodelista"/>
        <w:numPr>
          <w:ilvl w:val="0"/>
          <w:numId w:val="24"/>
        </w:numPr>
        <w:ind w:left="714" w:hanging="357"/>
        <w:rPr>
          <w:b/>
          <w:lang w:val="es-ES_tradnl"/>
        </w:rPr>
      </w:pPr>
      <w:proofErr w:type="spellStart"/>
      <w:r w:rsidRPr="00B91A53">
        <w:rPr>
          <w:b/>
          <w:lang w:val="en-US"/>
        </w:rPr>
        <w:t>Tf-idf</w:t>
      </w:r>
      <w:proofErr w:type="spellEnd"/>
      <w:r w:rsidR="00634154" w:rsidRPr="00B91A53">
        <w:rPr>
          <w:lang w:val="en-US"/>
        </w:rPr>
        <w:t>:</w:t>
      </w:r>
      <w:r w:rsidR="00505A16" w:rsidRPr="00B91A53">
        <w:rPr>
          <w:lang w:val="en-US"/>
        </w:rPr>
        <w:t xml:space="preserve"> </w:t>
      </w:r>
      <w:r w:rsidR="00B605B5">
        <w:rPr>
          <w:rFonts w:ascii="Proxima Nova" w:hAnsi="Proxima Nova"/>
          <w:lang w:val="en-US"/>
        </w:rPr>
        <w:t>Term frequency-inverse document f</w:t>
      </w:r>
      <w:r w:rsidR="00B605B5" w:rsidRPr="00B605B5">
        <w:rPr>
          <w:rFonts w:ascii="Proxima Nova" w:hAnsi="Proxima Nova"/>
          <w:lang w:val="en-US"/>
        </w:rPr>
        <w:t>requency</w:t>
      </w:r>
      <w:r w:rsidR="00B605B5">
        <w:rPr>
          <w:rFonts w:ascii="Proxima Nova" w:hAnsi="Proxima Nova"/>
          <w:lang w:val="en-US"/>
        </w:rPr>
        <w:t xml:space="preserve">. </w:t>
      </w:r>
      <w:r w:rsidR="00B605B5" w:rsidRPr="00EA7649">
        <w:rPr>
          <w:rFonts w:ascii="Proxima Nova" w:hAnsi="Proxima Nova"/>
          <w:lang w:val="es-ES_tradnl"/>
        </w:rPr>
        <w:t>Mé</w:t>
      </w:r>
      <w:r w:rsidR="00EA7649" w:rsidRPr="00EA7649">
        <w:rPr>
          <w:rFonts w:ascii="Proxima Nova" w:hAnsi="Proxima Nova"/>
          <w:lang w:val="es-ES_tradnl"/>
        </w:rPr>
        <w:t>trica de frecuencia de términos</w:t>
      </w:r>
      <w:r w:rsidR="00DE4500" w:rsidRPr="00EA7649">
        <w:rPr>
          <w:rFonts w:ascii="Proxima Nova" w:hAnsi="Proxima Nova"/>
          <w:lang w:val="es-ES_tradnl"/>
        </w:rPr>
        <w:t>.</w:t>
      </w:r>
    </w:p>
    <w:p w14:paraId="6F273A1D" w14:textId="77777777" w:rsidR="00634154" w:rsidRPr="00EA7649" w:rsidRDefault="00634154" w:rsidP="00634154">
      <w:pPr>
        <w:pStyle w:val="Prrafodelista"/>
        <w:ind w:left="714"/>
        <w:rPr>
          <w:b/>
          <w:lang w:val="es-ES_tradnl"/>
        </w:rPr>
      </w:pPr>
    </w:p>
    <w:p w14:paraId="4EED6DCF" w14:textId="77777777" w:rsidR="003A2FB3" w:rsidRPr="00EA7649" w:rsidRDefault="003A2FB3" w:rsidP="007C20BF">
      <w:pPr>
        <w:pStyle w:val="Prrafodelista"/>
        <w:numPr>
          <w:ilvl w:val="0"/>
          <w:numId w:val="24"/>
        </w:numPr>
        <w:ind w:left="714" w:hanging="357"/>
        <w:rPr>
          <w:b/>
          <w:lang w:val="es-ES_tradnl"/>
        </w:rPr>
      </w:pPr>
      <w:proofErr w:type="spellStart"/>
      <w:r w:rsidRPr="00EA7649">
        <w:rPr>
          <w:b/>
          <w:lang w:val="es-ES_tradnl"/>
        </w:rPr>
        <w:t>Threshold</w:t>
      </w:r>
      <w:proofErr w:type="spellEnd"/>
      <w:r w:rsidR="00634154" w:rsidRPr="00EA7649">
        <w:rPr>
          <w:lang w:val="es-ES_tradnl"/>
        </w:rPr>
        <w:t>:</w:t>
      </w:r>
      <w:r w:rsidR="00EA7649" w:rsidRPr="00EA7649">
        <w:rPr>
          <w:lang w:val="es-ES_tradnl"/>
        </w:rPr>
        <w:t xml:space="preserve"> Umbral por debajo del cual las similitudes son descartadas.</w:t>
      </w:r>
    </w:p>
    <w:p w14:paraId="059A8F6B" w14:textId="77777777" w:rsidR="00634154" w:rsidRPr="00EA7649" w:rsidRDefault="00634154" w:rsidP="00634154">
      <w:pPr>
        <w:pStyle w:val="Prrafodelista"/>
        <w:ind w:left="714"/>
        <w:rPr>
          <w:b/>
          <w:lang w:val="es-ES_tradnl"/>
        </w:rPr>
      </w:pPr>
    </w:p>
    <w:p w14:paraId="157CC0F5" w14:textId="77777777" w:rsidR="003A2FB3" w:rsidRPr="00354117" w:rsidRDefault="003A2FB3" w:rsidP="007C20BF">
      <w:pPr>
        <w:pStyle w:val="Prrafodelista"/>
        <w:numPr>
          <w:ilvl w:val="0"/>
          <w:numId w:val="24"/>
        </w:numPr>
        <w:ind w:left="714" w:hanging="357"/>
        <w:rPr>
          <w:b/>
          <w:lang w:val="es-ES_tradnl"/>
        </w:rPr>
      </w:pPr>
      <w:r w:rsidRPr="00EA7649">
        <w:rPr>
          <w:b/>
          <w:lang w:val="es-ES_tradnl"/>
        </w:rPr>
        <w:t>Training</w:t>
      </w:r>
      <w:r w:rsidR="00634154" w:rsidRPr="00EA7649">
        <w:rPr>
          <w:lang w:val="es-ES_tradnl"/>
        </w:rPr>
        <w:t>:</w:t>
      </w:r>
      <w:r w:rsidR="00EA7649" w:rsidRPr="00EA7649">
        <w:rPr>
          <w:lang w:val="es-ES_tradnl"/>
        </w:rPr>
        <w:t xml:space="preserve"> </w:t>
      </w:r>
      <w:r w:rsidR="00EA7649">
        <w:rPr>
          <w:lang w:val="es-ES_tradnl"/>
        </w:rPr>
        <w:t xml:space="preserve">Partición del </w:t>
      </w:r>
      <w:proofErr w:type="spellStart"/>
      <w:r w:rsidR="00EA7649">
        <w:rPr>
          <w:lang w:val="es-ES_tradnl"/>
        </w:rPr>
        <w:t>dataset</w:t>
      </w:r>
      <w:proofErr w:type="spellEnd"/>
      <w:r w:rsidR="00EA7649">
        <w:rPr>
          <w:lang w:val="es-ES_tradnl"/>
        </w:rPr>
        <w:t xml:space="preserve"> utilizada para “enseñar” al sistema de recomendación.</w:t>
      </w:r>
    </w:p>
    <w:p w14:paraId="6E033C9C" w14:textId="77777777" w:rsidR="0020329B" w:rsidRPr="00354117" w:rsidRDefault="0020329B" w:rsidP="00F70F59">
      <w:pPr>
        <w:ind w:left="2124" w:hanging="2124"/>
        <w:rPr>
          <w:lang w:val="es-ES_tradnl"/>
        </w:rPr>
      </w:pPr>
    </w:p>
    <w:p w14:paraId="0D392310" w14:textId="77777777" w:rsidR="001F473B" w:rsidRPr="00354117" w:rsidRDefault="001F473B" w:rsidP="00F70F59">
      <w:pPr>
        <w:ind w:left="2124" w:hanging="2124"/>
        <w:rPr>
          <w:lang w:val="es-ES_tradnl"/>
        </w:rPr>
      </w:pPr>
    </w:p>
    <w:p w14:paraId="6402CFFD" w14:textId="77777777" w:rsidR="000C3F29" w:rsidRPr="00354117" w:rsidRDefault="000C3F29" w:rsidP="00F70F59">
      <w:pPr>
        <w:ind w:left="2124" w:hanging="2124"/>
        <w:rPr>
          <w:lang w:val="es-ES_tradnl"/>
        </w:rPr>
      </w:pPr>
    </w:p>
    <w:p w14:paraId="5AF1F912" w14:textId="77777777" w:rsidR="000C3F29" w:rsidRPr="00354117" w:rsidRDefault="000C3F29" w:rsidP="00F70F59">
      <w:pPr>
        <w:ind w:left="2124" w:hanging="2124"/>
        <w:rPr>
          <w:lang w:val="es-ES_tradnl"/>
        </w:rPr>
      </w:pPr>
    </w:p>
    <w:p w14:paraId="0FED116A" w14:textId="77777777" w:rsidR="00875B18" w:rsidRPr="00354117" w:rsidRDefault="00875B18" w:rsidP="00F70F59">
      <w:pPr>
        <w:ind w:left="2160" w:hanging="2160"/>
        <w:rPr>
          <w:lang w:val="es-ES_tradnl"/>
        </w:rPr>
      </w:pPr>
    </w:p>
    <w:p w14:paraId="14C1DC3D" w14:textId="77777777" w:rsidR="0026714A" w:rsidRPr="00354117" w:rsidRDefault="0026714A" w:rsidP="00F70F59">
      <w:pPr>
        <w:ind w:left="2160" w:hanging="2160"/>
        <w:rPr>
          <w:lang w:val="es-ES_tradnl"/>
        </w:rPr>
      </w:pPr>
    </w:p>
    <w:p w14:paraId="6C2AC3A2" w14:textId="77777777" w:rsidR="0026714A" w:rsidRPr="00354117" w:rsidRDefault="0026714A" w:rsidP="00F70F59">
      <w:pPr>
        <w:ind w:left="2160" w:hanging="2160"/>
        <w:rPr>
          <w:lang w:val="es-ES_tradnl"/>
        </w:rPr>
      </w:pPr>
    </w:p>
    <w:p w14:paraId="3FA015E3" w14:textId="77777777" w:rsidR="0026714A" w:rsidRPr="00354117" w:rsidRDefault="0026714A" w:rsidP="00F70F59">
      <w:pPr>
        <w:ind w:left="2160" w:hanging="2160"/>
        <w:rPr>
          <w:lang w:val="es-ES_tradnl"/>
        </w:rPr>
      </w:pPr>
    </w:p>
    <w:p w14:paraId="7B747F00" w14:textId="77777777" w:rsidR="0026714A" w:rsidRPr="00354117" w:rsidRDefault="0026714A" w:rsidP="00F70F59">
      <w:pPr>
        <w:ind w:left="2160" w:hanging="2160"/>
        <w:rPr>
          <w:lang w:val="es-ES_tradnl"/>
        </w:rPr>
      </w:pPr>
    </w:p>
    <w:p w14:paraId="3F392587" w14:textId="77777777" w:rsidR="0026714A" w:rsidRPr="00354117" w:rsidRDefault="0026714A" w:rsidP="00F70F59">
      <w:pPr>
        <w:ind w:left="2160" w:hanging="2160"/>
        <w:rPr>
          <w:lang w:val="es-ES_tradnl"/>
        </w:rPr>
      </w:pPr>
    </w:p>
    <w:p w14:paraId="0E616FB5" w14:textId="77777777" w:rsidR="0026714A" w:rsidRPr="00354117" w:rsidRDefault="0026714A" w:rsidP="00F70F59">
      <w:pPr>
        <w:ind w:left="2160" w:hanging="2160"/>
        <w:rPr>
          <w:lang w:val="es-ES_tradnl"/>
        </w:rPr>
      </w:pPr>
    </w:p>
    <w:p w14:paraId="4B07270E" w14:textId="77777777" w:rsidR="0026714A" w:rsidRPr="00354117" w:rsidRDefault="0026714A" w:rsidP="00F70F59">
      <w:pPr>
        <w:ind w:left="2160" w:hanging="2160"/>
        <w:rPr>
          <w:lang w:val="es-ES_tradnl"/>
        </w:rPr>
      </w:pPr>
    </w:p>
    <w:p w14:paraId="6C7215AE" w14:textId="77777777" w:rsidR="0026714A" w:rsidRPr="00354117" w:rsidRDefault="0026714A" w:rsidP="00F70F59">
      <w:pPr>
        <w:ind w:left="2160" w:hanging="2160"/>
        <w:rPr>
          <w:lang w:val="es-ES_tradnl"/>
        </w:rPr>
      </w:pPr>
    </w:p>
    <w:p w14:paraId="6FB6ACFE" w14:textId="77777777" w:rsidR="0026714A" w:rsidRPr="00354117" w:rsidRDefault="0026714A" w:rsidP="00F70F59">
      <w:pPr>
        <w:ind w:left="2160" w:hanging="2160"/>
        <w:rPr>
          <w:lang w:val="es-ES_tradnl"/>
        </w:rPr>
      </w:pPr>
    </w:p>
    <w:p w14:paraId="4E1784FB" w14:textId="77777777" w:rsidR="0026714A" w:rsidRPr="00354117" w:rsidRDefault="0026714A" w:rsidP="00F70F59">
      <w:pPr>
        <w:ind w:left="2160" w:hanging="2160"/>
        <w:rPr>
          <w:lang w:val="es-ES_tradnl"/>
        </w:rPr>
      </w:pPr>
    </w:p>
    <w:p w14:paraId="775582FF" w14:textId="77777777" w:rsidR="0026714A" w:rsidRPr="00354117" w:rsidRDefault="0026714A" w:rsidP="00F70F59">
      <w:pPr>
        <w:ind w:left="2160" w:hanging="2160"/>
        <w:rPr>
          <w:lang w:val="es-ES_tradnl"/>
        </w:rPr>
      </w:pPr>
    </w:p>
    <w:p w14:paraId="268F6D78" w14:textId="77777777" w:rsidR="0026714A" w:rsidRPr="00354117" w:rsidRDefault="0026714A" w:rsidP="00F70F59">
      <w:pPr>
        <w:ind w:left="2160" w:hanging="2160"/>
        <w:rPr>
          <w:lang w:val="es-ES_tradnl"/>
        </w:rPr>
      </w:pPr>
    </w:p>
    <w:p w14:paraId="67675FBF" w14:textId="77777777" w:rsidR="0026714A" w:rsidRPr="00354117" w:rsidRDefault="0026714A" w:rsidP="00F70F59">
      <w:pPr>
        <w:ind w:left="2160" w:hanging="2160"/>
        <w:rPr>
          <w:lang w:val="es-ES_tradnl"/>
        </w:rPr>
      </w:pPr>
    </w:p>
    <w:p w14:paraId="03D10359" w14:textId="77777777" w:rsidR="0026714A" w:rsidRPr="00354117" w:rsidRDefault="0026714A" w:rsidP="00F70F59">
      <w:pPr>
        <w:ind w:left="2160" w:hanging="2160"/>
        <w:rPr>
          <w:lang w:val="es-ES_tradnl"/>
        </w:rPr>
      </w:pPr>
    </w:p>
    <w:p w14:paraId="047A2276" w14:textId="77777777" w:rsidR="00DB6131" w:rsidRPr="00354117" w:rsidRDefault="00DB6131">
      <w:pPr>
        <w:pStyle w:val="Ttulo1"/>
        <w:numPr>
          <w:ilvl w:val="0"/>
          <w:numId w:val="0"/>
        </w:numPr>
        <w:ind w:left="113"/>
        <w:rPr>
          <w:lang w:val="es-ES_tradnl"/>
        </w:rPr>
        <w:sectPr w:rsidR="00DB6131" w:rsidRPr="00354117" w:rsidSect="003F1A1D">
          <w:headerReference w:type="even" r:id="rId63"/>
          <w:headerReference w:type="default" r:id="rId64"/>
          <w:footerReference w:type="default" r:id="rId65"/>
          <w:type w:val="oddPage"/>
          <w:pgSz w:w="11906" w:h="16838" w:code="9"/>
          <w:pgMar w:top="1418" w:right="1418" w:bottom="1418" w:left="1701" w:header="720" w:footer="720" w:gutter="0"/>
          <w:cols w:space="720"/>
        </w:sectPr>
      </w:pPr>
    </w:p>
    <w:p w14:paraId="5C88B406" w14:textId="77777777" w:rsidR="00DB6131" w:rsidRPr="00354117" w:rsidRDefault="00DB6131" w:rsidP="00DB6131">
      <w:pPr>
        <w:pStyle w:val="Ttulo1"/>
        <w:numPr>
          <w:ilvl w:val="0"/>
          <w:numId w:val="0"/>
        </w:numPr>
        <w:ind w:left="545" w:hanging="432"/>
        <w:rPr>
          <w:lang w:val="es-ES_tradnl"/>
        </w:rPr>
        <w:sectPr w:rsidR="00DB6131" w:rsidRPr="00354117" w:rsidSect="00DB6131">
          <w:type w:val="continuous"/>
          <w:pgSz w:w="11906" w:h="16838" w:code="9"/>
          <w:pgMar w:top="1418" w:right="1418" w:bottom="1418" w:left="1701" w:header="720" w:footer="720" w:gutter="0"/>
          <w:cols w:space="720"/>
        </w:sectPr>
      </w:pPr>
    </w:p>
    <w:p w14:paraId="036F3C00" w14:textId="77777777" w:rsidR="00DB6131" w:rsidRPr="00354117" w:rsidRDefault="00DB6131" w:rsidP="00DB6131">
      <w:pPr>
        <w:pStyle w:val="Ttulo1"/>
        <w:numPr>
          <w:ilvl w:val="0"/>
          <w:numId w:val="0"/>
        </w:numPr>
        <w:rPr>
          <w:lang w:val="es-ES_tradnl"/>
        </w:rPr>
        <w:sectPr w:rsidR="00DB6131" w:rsidRPr="00354117" w:rsidSect="003F1A1D">
          <w:footerReference w:type="default" r:id="rId66"/>
          <w:type w:val="oddPage"/>
          <w:pgSz w:w="11906" w:h="16838" w:code="9"/>
          <w:pgMar w:top="1418" w:right="1418" w:bottom="1418" w:left="1701" w:header="720" w:footer="720" w:gutter="0"/>
          <w:pgNumType w:fmt="upperRoman" w:start="1"/>
          <w:cols w:space="720"/>
        </w:sectPr>
      </w:pPr>
    </w:p>
    <w:p w14:paraId="5D5D7C1A" w14:textId="77777777" w:rsidR="007C3D8F" w:rsidRPr="00BA0931" w:rsidRDefault="007C3D8F" w:rsidP="00DB6131">
      <w:pPr>
        <w:pStyle w:val="Ttulo1"/>
        <w:numPr>
          <w:ilvl w:val="0"/>
          <w:numId w:val="0"/>
        </w:numPr>
        <w:rPr>
          <w:lang w:val="en-GB"/>
        </w:rPr>
      </w:pPr>
      <w:bookmarkStart w:id="471" w:name="_Toc471826495"/>
      <w:proofErr w:type="spellStart"/>
      <w:r w:rsidRPr="00BA0931">
        <w:rPr>
          <w:lang w:val="en-GB"/>
        </w:rPr>
        <w:lastRenderedPageBreak/>
        <w:t>Anexos</w:t>
      </w:r>
      <w:bookmarkEnd w:id="471"/>
      <w:proofErr w:type="spellEnd"/>
    </w:p>
    <w:p w14:paraId="666EE2CF" w14:textId="77777777" w:rsidR="005A4DC8" w:rsidRPr="00CC418A" w:rsidRDefault="005A4DC8" w:rsidP="00465D1C">
      <w:pPr>
        <w:pStyle w:val="Ttulo2"/>
        <w:numPr>
          <w:ilvl w:val="1"/>
          <w:numId w:val="1"/>
        </w:numPr>
        <w:rPr>
          <w:lang w:val="en-US"/>
        </w:rPr>
      </w:pPr>
      <w:bookmarkStart w:id="472" w:name="_Toc471826496"/>
      <w:r w:rsidRPr="00CC418A">
        <w:rPr>
          <w:lang w:val="en-US"/>
        </w:rPr>
        <w:t xml:space="preserve">Manual de </w:t>
      </w:r>
      <w:proofErr w:type="spellStart"/>
      <w:r w:rsidRPr="00CC418A">
        <w:rPr>
          <w:lang w:val="en-US"/>
        </w:rPr>
        <w:t>instalación</w:t>
      </w:r>
      <w:bookmarkEnd w:id="472"/>
      <w:proofErr w:type="spellEnd"/>
    </w:p>
    <w:p w14:paraId="47001895" w14:textId="77777777" w:rsidR="005A4DC8" w:rsidRPr="00CC418A" w:rsidRDefault="005A4DC8" w:rsidP="005A4DC8">
      <w:pPr>
        <w:rPr>
          <w:lang w:val="en-US"/>
        </w:rPr>
      </w:pPr>
    </w:p>
    <w:p w14:paraId="69BBEFDB" w14:textId="77777777" w:rsidR="005A4DC8" w:rsidRPr="00CC418A" w:rsidRDefault="005A4DC8" w:rsidP="005A4DC8">
      <w:pPr>
        <w:rPr>
          <w:lang w:val="en-US"/>
        </w:rPr>
      </w:pPr>
    </w:p>
    <w:p w14:paraId="69ED9BB1" w14:textId="77777777" w:rsidR="00C31554" w:rsidRPr="00DB6131" w:rsidRDefault="00F87BA8" w:rsidP="00DB6131">
      <w:pPr>
        <w:pStyle w:val="NormalWeb"/>
        <w:spacing w:before="0" w:beforeAutospacing="0" w:after="0" w:afterAutospacing="0"/>
        <w:ind w:left="142"/>
        <w:textAlignment w:val="baseline"/>
        <w:rPr>
          <w:rFonts w:ascii="Proxima Nova" w:hAnsi="Proxima Nova"/>
          <w:color w:val="000000"/>
        </w:rPr>
      </w:pPr>
      <w:r>
        <w:rPr>
          <w:rFonts w:ascii="Proxima Nova" w:hAnsi="Proxima Nova"/>
          <w:color w:val="000000"/>
        </w:rPr>
        <w:t xml:space="preserve">Instalación de apache </w:t>
      </w:r>
      <w:proofErr w:type="spellStart"/>
      <w:r>
        <w:rPr>
          <w:rFonts w:ascii="Proxima Nova" w:hAnsi="Proxima Nova"/>
          <w:color w:val="000000"/>
        </w:rPr>
        <w:t>T</w:t>
      </w:r>
      <w:r w:rsidR="00C31554" w:rsidRPr="00DB6131">
        <w:rPr>
          <w:rFonts w:ascii="Proxima Nova" w:hAnsi="Proxima Nova"/>
          <w:color w:val="000000"/>
        </w:rPr>
        <w:t>hrift</w:t>
      </w:r>
      <w:proofErr w:type="spellEnd"/>
      <w:r w:rsidR="00C31554" w:rsidRPr="00DB6131">
        <w:rPr>
          <w:rFonts w:ascii="Proxima Nova" w:hAnsi="Proxima Nova"/>
          <w:color w:val="000000"/>
        </w:rPr>
        <w:t xml:space="preserve"> </w:t>
      </w:r>
      <w:r w:rsidR="00FC13F6" w:rsidRPr="00DB6131">
        <w:rPr>
          <w:rFonts w:ascii="Proxima Nova" w:hAnsi="Proxima Nova"/>
          <w:color w:val="000000"/>
        </w:rPr>
        <w:t>y</w:t>
      </w:r>
      <w:r w:rsidR="00C31554" w:rsidRPr="00DB6131">
        <w:rPr>
          <w:rFonts w:ascii="Proxima Nova" w:hAnsi="Proxima Nova"/>
          <w:color w:val="000000"/>
        </w:rPr>
        <w:t xml:space="preserve"> </w:t>
      </w:r>
      <w:r w:rsidR="00841FB9" w:rsidRPr="00DB6131">
        <w:rPr>
          <w:rFonts w:ascii="Proxima Nova" w:hAnsi="Proxima Nova"/>
          <w:color w:val="000000"/>
        </w:rPr>
        <w:t>librerías</w:t>
      </w:r>
      <w:r w:rsidR="00C31554" w:rsidRPr="00DB6131">
        <w:rPr>
          <w:rFonts w:ascii="Proxima Nova" w:hAnsi="Proxima Nova"/>
          <w:color w:val="000000"/>
        </w:rPr>
        <w:t xml:space="preserve"> para usar </w:t>
      </w:r>
      <w:proofErr w:type="spellStart"/>
      <w:r w:rsidR="00C31554" w:rsidRPr="00DB6131">
        <w:rPr>
          <w:rFonts w:ascii="Proxima Nova" w:hAnsi="Proxima Nova"/>
          <w:color w:val="000000"/>
        </w:rPr>
        <w:t>nmslib</w:t>
      </w:r>
      <w:proofErr w:type="spellEnd"/>
    </w:p>
    <w:p w14:paraId="5B7ACE29" w14:textId="77777777" w:rsidR="00C31554" w:rsidRDefault="00C31554" w:rsidP="00C31554"/>
    <w:p w14:paraId="1143D436" w14:textId="77777777" w:rsidR="005703F4" w:rsidRDefault="005703F4" w:rsidP="00C31554"/>
    <w:p w14:paraId="7230E2DF" w14:textId="77777777" w:rsidR="00C31554" w:rsidRDefault="00C31554" w:rsidP="007C20BF">
      <w:pPr>
        <w:pStyle w:val="NormalWeb"/>
        <w:numPr>
          <w:ilvl w:val="0"/>
          <w:numId w:val="19"/>
        </w:numPr>
        <w:spacing w:before="0" w:beforeAutospacing="0" w:after="0" w:afterAutospacing="0"/>
        <w:textAlignment w:val="baseline"/>
        <w:rPr>
          <w:rFonts w:ascii="Proxima Nova" w:hAnsi="Proxima Nova"/>
          <w:color w:val="000000"/>
        </w:rPr>
      </w:pPr>
      <w:r>
        <w:rPr>
          <w:rFonts w:ascii="Proxima Nova" w:hAnsi="Proxima Nova"/>
          <w:color w:val="000000"/>
        </w:rPr>
        <w:t xml:space="preserve">Desde </w:t>
      </w:r>
      <w:r w:rsidR="00FC13F6">
        <w:rPr>
          <w:rFonts w:ascii="Proxima Nova" w:hAnsi="Proxima Nova"/>
          <w:color w:val="000000"/>
        </w:rPr>
        <w:t xml:space="preserve">el </w:t>
      </w:r>
      <w:r w:rsidRPr="00FC13F6">
        <w:rPr>
          <w:rFonts w:ascii="Proxima Nova" w:hAnsi="Proxima Nova"/>
          <w:color w:val="000000"/>
        </w:rPr>
        <w:t>repositorio en GitHub</w:t>
      </w:r>
      <w:r w:rsidR="00FC13F6">
        <w:rPr>
          <w:rFonts w:ascii="Proxima Nova" w:hAnsi="Proxima Nova"/>
          <w:color w:val="000000"/>
        </w:rPr>
        <w:t xml:space="preserve"> de NMSLIB</w:t>
      </w:r>
      <w:r w:rsidR="00FC13F6">
        <w:rPr>
          <w:rFonts w:ascii="Proxima Nova" w:hAnsi="Proxima Nova"/>
          <w:color w:val="000000"/>
          <w:vertAlign w:val="superscript"/>
        </w:rPr>
        <w:t>1</w:t>
      </w:r>
      <w:r>
        <w:rPr>
          <w:rFonts w:ascii="Proxima Nova" w:hAnsi="Proxima Nova"/>
          <w:color w:val="000000"/>
        </w:rPr>
        <w:t xml:space="preserve"> se descarga el .</w:t>
      </w:r>
      <w:proofErr w:type="spellStart"/>
      <w:r>
        <w:rPr>
          <w:rFonts w:ascii="Proxima Nova" w:hAnsi="Proxima Nova"/>
          <w:color w:val="000000"/>
        </w:rPr>
        <w:t>zip</w:t>
      </w:r>
      <w:proofErr w:type="spellEnd"/>
      <w:r>
        <w:rPr>
          <w:rFonts w:ascii="Proxima Nova" w:hAnsi="Proxima Nova"/>
          <w:color w:val="000000"/>
        </w:rPr>
        <w:t xml:space="preserve"> del proyecto</w:t>
      </w:r>
    </w:p>
    <w:p w14:paraId="587C7B3F" w14:textId="77777777" w:rsidR="00FC13F6" w:rsidRPr="00FC13F6" w:rsidRDefault="00FC13F6" w:rsidP="00A13ACE">
      <w:pPr>
        <w:pStyle w:val="NormalWeb"/>
        <w:spacing w:before="0" w:beforeAutospacing="0" w:after="0" w:afterAutospacing="0"/>
        <w:textAlignment w:val="baseline"/>
        <w:rPr>
          <w:rFonts w:ascii="Proxima Nova" w:hAnsi="Proxima Nova"/>
          <w:color w:val="000000"/>
        </w:rPr>
      </w:pPr>
    </w:p>
    <w:p w14:paraId="3A911201" w14:textId="77777777" w:rsidR="00C31554" w:rsidRDefault="00FC13F6" w:rsidP="00FC13F6">
      <w:pPr>
        <w:pStyle w:val="NormalWeb"/>
        <w:spacing w:before="0" w:beforeAutospacing="0" w:after="0" w:afterAutospacing="0"/>
        <w:ind w:firstLine="708"/>
        <w:textAlignment w:val="baseline"/>
        <w:rPr>
          <w:rFonts w:ascii="Proxima Nova" w:hAnsi="Proxima Nova"/>
          <w:color w:val="000000"/>
        </w:rPr>
      </w:pPr>
      <w:r>
        <w:rPr>
          <w:rFonts w:ascii="Proxima Nova" w:hAnsi="Proxima Nova"/>
          <w:color w:val="000000"/>
        </w:rPr>
        <w:t>D</w:t>
      </w:r>
      <w:r w:rsidR="00C31554" w:rsidRPr="005703F4">
        <w:rPr>
          <w:rFonts w:ascii="Proxima Nova" w:hAnsi="Proxima Nova"/>
          <w:color w:val="000000"/>
        </w:rPr>
        <w:t>ependiendo del repositorio</w:t>
      </w:r>
      <w:r w:rsidR="005703F4">
        <w:rPr>
          <w:rFonts w:ascii="Proxima Nova" w:hAnsi="Proxima Nova"/>
          <w:color w:val="000000"/>
        </w:rPr>
        <w:t xml:space="preserve"> disponible</w:t>
      </w:r>
      <w:r w:rsidR="00C31554" w:rsidRPr="005703F4">
        <w:rPr>
          <w:rFonts w:ascii="Proxima Nova" w:hAnsi="Proxima Nova"/>
          <w:color w:val="000000"/>
        </w:rPr>
        <w:t xml:space="preserve"> instalar</w:t>
      </w:r>
      <w:r>
        <w:rPr>
          <w:rFonts w:ascii="Proxima Nova" w:hAnsi="Proxima Nova"/>
          <w:color w:val="000000"/>
        </w:rPr>
        <w:t xml:space="preserve"> una de las dos</w:t>
      </w:r>
      <w:r w:rsidR="00C31554" w:rsidRPr="005703F4">
        <w:rPr>
          <w:rFonts w:ascii="Proxima Nova" w:hAnsi="Proxima Nova"/>
          <w:color w:val="000000"/>
        </w:rPr>
        <w:t>:</w:t>
      </w:r>
    </w:p>
    <w:p w14:paraId="6A6C7C57" w14:textId="77777777" w:rsidR="005703F4" w:rsidRPr="005703F4" w:rsidRDefault="005703F4" w:rsidP="005703F4">
      <w:pPr>
        <w:pStyle w:val="NormalWeb"/>
        <w:spacing w:before="0" w:beforeAutospacing="0" w:after="0" w:afterAutospacing="0"/>
        <w:ind w:left="720"/>
        <w:textAlignment w:val="baseline"/>
        <w:rPr>
          <w:rFonts w:ascii="Proxima Nova" w:hAnsi="Proxima Nova"/>
          <w:color w:val="000000"/>
        </w:rPr>
      </w:pPr>
    </w:p>
    <w:p w14:paraId="5EEAF67C" w14:textId="77777777" w:rsidR="00FC13F6" w:rsidRPr="00FC13F6" w:rsidRDefault="00C31554" w:rsidP="00A13ACE">
      <w:pPr>
        <w:pStyle w:val="NormalWeb"/>
        <w:spacing w:before="0" w:beforeAutospacing="0" w:after="0" w:afterAutospacing="0"/>
        <w:ind w:left="720" w:firstLine="273"/>
        <w:rPr>
          <w:rFonts w:ascii="Menlo" w:hAnsi="Menlo" w:cs="Menlo"/>
          <w:color w:val="000000"/>
          <w:sz w:val="20"/>
          <w:szCs w:val="20"/>
          <w:shd w:val="clear" w:color="auto" w:fill="F7F7F7"/>
          <w:lang w:val="en-US"/>
        </w:rPr>
      </w:pPr>
      <w:proofErr w:type="spellStart"/>
      <w:r w:rsidRPr="00FC13F6">
        <w:rPr>
          <w:rFonts w:ascii="Menlo" w:hAnsi="Menlo" w:cs="Menlo"/>
          <w:color w:val="000000"/>
          <w:sz w:val="20"/>
          <w:szCs w:val="20"/>
          <w:shd w:val="clear" w:color="auto" w:fill="F7F7F7"/>
          <w:lang w:val="en-US"/>
        </w:rPr>
        <w:t>sudo</w:t>
      </w:r>
      <w:proofErr w:type="spellEnd"/>
      <w:r w:rsidRPr="00FC13F6">
        <w:rPr>
          <w:rFonts w:ascii="Menlo" w:hAnsi="Menlo" w:cs="Menlo"/>
          <w:color w:val="000000"/>
          <w:sz w:val="20"/>
          <w:szCs w:val="20"/>
          <w:shd w:val="clear" w:color="auto" w:fill="F7F7F7"/>
          <w:lang w:val="en-US"/>
        </w:rPr>
        <w:t xml:space="preserve"> apt</w:t>
      </w:r>
      <w:r w:rsidRPr="00FC13F6">
        <w:rPr>
          <w:rFonts w:ascii="Menlo" w:hAnsi="Menlo" w:cs="Menlo"/>
          <w:color w:val="666600"/>
          <w:sz w:val="20"/>
          <w:szCs w:val="20"/>
          <w:shd w:val="clear" w:color="auto" w:fill="F7F7F7"/>
          <w:lang w:val="en-US"/>
        </w:rPr>
        <w:t>-</w:t>
      </w:r>
      <w:r w:rsidRPr="00FC13F6">
        <w:rPr>
          <w:rFonts w:ascii="Menlo" w:hAnsi="Menlo" w:cs="Menlo"/>
          <w:color w:val="000088"/>
          <w:sz w:val="20"/>
          <w:szCs w:val="20"/>
          <w:shd w:val="clear" w:color="auto" w:fill="F7F7F7"/>
          <w:lang w:val="en-US"/>
        </w:rPr>
        <w:t>get</w:t>
      </w:r>
      <w:r w:rsidRPr="00FC13F6">
        <w:rPr>
          <w:rFonts w:ascii="Menlo" w:hAnsi="Menlo" w:cs="Menlo"/>
          <w:color w:val="000000"/>
          <w:sz w:val="20"/>
          <w:szCs w:val="20"/>
          <w:shd w:val="clear" w:color="auto" w:fill="F7F7F7"/>
          <w:lang w:val="en-US"/>
        </w:rPr>
        <w:t xml:space="preserve"> install libboost1</w:t>
      </w:r>
      <w:r w:rsidRPr="00FC13F6">
        <w:rPr>
          <w:rFonts w:ascii="Menlo" w:hAnsi="Menlo" w:cs="Menlo"/>
          <w:color w:val="666600"/>
          <w:sz w:val="20"/>
          <w:szCs w:val="20"/>
          <w:shd w:val="clear" w:color="auto" w:fill="F7F7F7"/>
          <w:lang w:val="en-US"/>
        </w:rPr>
        <w:t>.</w:t>
      </w:r>
      <w:r w:rsidRPr="00FC13F6">
        <w:rPr>
          <w:rFonts w:ascii="Menlo" w:hAnsi="Menlo" w:cs="Menlo"/>
          <w:color w:val="006666"/>
          <w:sz w:val="20"/>
          <w:szCs w:val="20"/>
          <w:shd w:val="clear" w:color="auto" w:fill="F7F7F7"/>
          <w:lang w:val="en-US"/>
        </w:rPr>
        <w:t>58</w:t>
      </w:r>
      <w:r w:rsidRPr="00FC13F6">
        <w:rPr>
          <w:rFonts w:ascii="Menlo" w:hAnsi="Menlo" w:cs="Menlo"/>
          <w:color w:val="666600"/>
          <w:sz w:val="20"/>
          <w:szCs w:val="20"/>
          <w:shd w:val="clear" w:color="auto" w:fill="F7F7F7"/>
          <w:lang w:val="en-US"/>
        </w:rPr>
        <w:t>-</w:t>
      </w:r>
      <w:r w:rsidRPr="00FC13F6">
        <w:rPr>
          <w:rFonts w:ascii="Menlo" w:hAnsi="Menlo" w:cs="Menlo"/>
          <w:color w:val="000000"/>
          <w:sz w:val="20"/>
          <w:szCs w:val="20"/>
          <w:shd w:val="clear" w:color="auto" w:fill="F7F7F7"/>
          <w:lang w:val="en-US"/>
        </w:rPr>
        <w:t>all</w:t>
      </w:r>
      <w:r w:rsidRPr="00FC13F6">
        <w:rPr>
          <w:rFonts w:ascii="Menlo" w:hAnsi="Menlo" w:cs="Menlo"/>
          <w:color w:val="666600"/>
          <w:sz w:val="20"/>
          <w:szCs w:val="20"/>
          <w:shd w:val="clear" w:color="auto" w:fill="F7F7F7"/>
          <w:lang w:val="en-US"/>
        </w:rPr>
        <w:t>-</w:t>
      </w:r>
      <w:r w:rsidRPr="00FC13F6">
        <w:rPr>
          <w:rFonts w:ascii="Menlo" w:hAnsi="Menlo" w:cs="Menlo"/>
          <w:color w:val="000000"/>
          <w:sz w:val="20"/>
          <w:szCs w:val="20"/>
          <w:shd w:val="clear" w:color="auto" w:fill="F7F7F7"/>
          <w:lang w:val="en-US"/>
        </w:rPr>
        <w:t>dev</w:t>
      </w:r>
    </w:p>
    <w:p w14:paraId="76FEEDED" w14:textId="77777777" w:rsidR="00C31554" w:rsidRDefault="00C31554" w:rsidP="00A13ACE">
      <w:pPr>
        <w:pStyle w:val="NormalWeb"/>
        <w:spacing w:before="0" w:beforeAutospacing="0" w:after="0" w:afterAutospacing="0"/>
        <w:ind w:left="720" w:firstLine="273"/>
        <w:rPr>
          <w:rFonts w:ascii="Menlo" w:hAnsi="Menlo" w:cs="Menlo"/>
          <w:color w:val="000000"/>
          <w:sz w:val="20"/>
          <w:szCs w:val="20"/>
          <w:shd w:val="clear" w:color="auto" w:fill="F7F7F7"/>
          <w:lang w:val="en-US"/>
        </w:rPr>
      </w:pPr>
      <w:proofErr w:type="spellStart"/>
      <w:r w:rsidRPr="00FC13F6">
        <w:rPr>
          <w:rFonts w:ascii="Menlo" w:hAnsi="Menlo" w:cs="Menlo"/>
          <w:color w:val="000000"/>
          <w:sz w:val="20"/>
          <w:szCs w:val="20"/>
          <w:shd w:val="clear" w:color="auto" w:fill="F7F7F7"/>
          <w:lang w:val="en-US"/>
        </w:rPr>
        <w:t>sudo</w:t>
      </w:r>
      <w:proofErr w:type="spellEnd"/>
      <w:r w:rsidRPr="00FC13F6">
        <w:rPr>
          <w:rFonts w:ascii="Menlo" w:hAnsi="Menlo" w:cs="Menlo"/>
          <w:color w:val="000000"/>
          <w:sz w:val="20"/>
          <w:szCs w:val="20"/>
          <w:shd w:val="clear" w:color="auto" w:fill="F7F7F7"/>
          <w:lang w:val="en-US"/>
        </w:rPr>
        <w:t xml:space="preserve"> apt</w:t>
      </w:r>
      <w:r w:rsidRPr="00FC13F6">
        <w:rPr>
          <w:rFonts w:ascii="Menlo" w:hAnsi="Menlo" w:cs="Menlo"/>
          <w:color w:val="666600"/>
          <w:sz w:val="20"/>
          <w:szCs w:val="20"/>
          <w:shd w:val="clear" w:color="auto" w:fill="F7F7F7"/>
          <w:lang w:val="en-US"/>
        </w:rPr>
        <w:t>-</w:t>
      </w:r>
      <w:r w:rsidRPr="00FC13F6">
        <w:rPr>
          <w:rFonts w:ascii="Menlo" w:hAnsi="Menlo" w:cs="Menlo"/>
          <w:color w:val="000088"/>
          <w:sz w:val="20"/>
          <w:szCs w:val="20"/>
          <w:shd w:val="clear" w:color="auto" w:fill="F7F7F7"/>
          <w:lang w:val="en-US"/>
        </w:rPr>
        <w:t>get</w:t>
      </w:r>
      <w:r w:rsidRPr="00FC13F6">
        <w:rPr>
          <w:rFonts w:ascii="Menlo" w:hAnsi="Menlo" w:cs="Menlo"/>
          <w:color w:val="000000"/>
          <w:sz w:val="20"/>
          <w:szCs w:val="20"/>
          <w:shd w:val="clear" w:color="auto" w:fill="F7F7F7"/>
          <w:lang w:val="en-US"/>
        </w:rPr>
        <w:t xml:space="preserve"> install libboost1</w:t>
      </w:r>
      <w:r w:rsidRPr="00FC13F6">
        <w:rPr>
          <w:rFonts w:ascii="Menlo" w:hAnsi="Menlo" w:cs="Menlo"/>
          <w:color w:val="666600"/>
          <w:sz w:val="20"/>
          <w:szCs w:val="20"/>
          <w:shd w:val="clear" w:color="auto" w:fill="F7F7F7"/>
          <w:lang w:val="en-US"/>
        </w:rPr>
        <w:t>.</w:t>
      </w:r>
      <w:r w:rsidRPr="00FC13F6">
        <w:rPr>
          <w:rFonts w:ascii="Menlo" w:hAnsi="Menlo" w:cs="Menlo"/>
          <w:color w:val="006666"/>
          <w:sz w:val="20"/>
          <w:szCs w:val="20"/>
          <w:shd w:val="clear" w:color="auto" w:fill="F7F7F7"/>
          <w:lang w:val="en-US"/>
        </w:rPr>
        <w:t>54</w:t>
      </w:r>
      <w:r w:rsidRPr="00FC13F6">
        <w:rPr>
          <w:rFonts w:ascii="Menlo" w:hAnsi="Menlo" w:cs="Menlo"/>
          <w:color w:val="666600"/>
          <w:sz w:val="20"/>
          <w:szCs w:val="20"/>
          <w:shd w:val="clear" w:color="auto" w:fill="F7F7F7"/>
          <w:lang w:val="en-US"/>
        </w:rPr>
        <w:t>-</w:t>
      </w:r>
      <w:r w:rsidRPr="00FC13F6">
        <w:rPr>
          <w:rFonts w:ascii="Menlo" w:hAnsi="Menlo" w:cs="Menlo"/>
          <w:color w:val="000000"/>
          <w:sz w:val="20"/>
          <w:szCs w:val="20"/>
          <w:shd w:val="clear" w:color="auto" w:fill="F7F7F7"/>
          <w:lang w:val="en-US"/>
        </w:rPr>
        <w:t>all</w:t>
      </w:r>
      <w:r w:rsidRPr="00FC13F6">
        <w:rPr>
          <w:rFonts w:ascii="Menlo" w:hAnsi="Menlo" w:cs="Menlo"/>
          <w:color w:val="666600"/>
          <w:sz w:val="20"/>
          <w:szCs w:val="20"/>
          <w:shd w:val="clear" w:color="auto" w:fill="F7F7F7"/>
          <w:lang w:val="en-US"/>
        </w:rPr>
        <w:t>-</w:t>
      </w:r>
      <w:r w:rsidRPr="00FC13F6">
        <w:rPr>
          <w:rFonts w:ascii="Menlo" w:hAnsi="Menlo" w:cs="Menlo"/>
          <w:color w:val="000000"/>
          <w:sz w:val="20"/>
          <w:szCs w:val="20"/>
          <w:shd w:val="clear" w:color="auto" w:fill="F7F7F7"/>
          <w:lang w:val="en-US"/>
        </w:rPr>
        <w:t xml:space="preserve">dev </w:t>
      </w:r>
    </w:p>
    <w:p w14:paraId="2CFA991B" w14:textId="77777777" w:rsidR="00A13ACE" w:rsidRDefault="00A13ACE" w:rsidP="00FC13F6">
      <w:pPr>
        <w:pStyle w:val="NormalWeb"/>
        <w:spacing w:before="0" w:beforeAutospacing="0" w:after="0" w:afterAutospacing="0"/>
        <w:ind w:left="720"/>
        <w:rPr>
          <w:rFonts w:ascii="Menlo" w:hAnsi="Menlo" w:cs="Menlo"/>
          <w:color w:val="000000"/>
          <w:sz w:val="20"/>
          <w:szCs w:val="20"/>
          <w:shd w:val="clear" w:color="auto" w:fill="F7F7F7"/>
          <w:lang w:val="en-US"/>
        </w:rPr>
      </w:pPr>
    </w:p>
    <w:p w14:paraId="24D06BF7" w14:textId="77777777" w:rsidR="00A13ACE" w:rsidRPr="00A13ACE" w:rsidRDefault="00A13ACE" w:rsidP="00A13ACE">
      <w:pPr>
        <w:pStyle w:val="NormalWeb"/>
        <w:spacing w:before="0" w:beforeAutospacing="0" w:after="0" w:afterAutospacing="0"/>
        <w:ind w:left="720"/>
        <w:textAlignment w:val="baseline"/>
        <w:rPr>
          <w:rFonts w:ascii="Proxima Nova" w:hAnsi="Proxima Nova"/>
          <w:color w:val="000000"/>
        </w:rPr>
      </w:pPr>
      <w:r w:rsidRPr="00A13ACE">
        <w:rPr>
          <w:rFonts w:ascii="Proxima Nova" w:hAnsi="Proxima Nova"/>
          <w:color w:val="000000"/>
        </w:rPr>
        <w:t>Instalar las siguientes librerías:</w:t>
      </w:r>
    </w:p>
    <w:p w14:paraId="6ACA9D52" w14:textId="77777777" w:rsidR="00C31554" w:rsidRPr="00E2766D" w:rsidRDefault="00C31554" w:rsidP="00FC13F6">
      <w:pPr>
        <w:pStyle w:val="NormalWeb"/>
        <w:spacing w:before="0" w:beforeAutospacing="0" w:after="0" w:afterAutospacing="0"/>
        <w:ind w:left="720"/>
        <w:rPr>
          <w:rFonts w:ascii="Menlo" w:hAnsi="Menlo" w:cs="Menlo"/>
          <w:color w:val="000000"/>
          <w:sz w:val="20"/>
          <w:szCs w:val="20"/>
          <w:shd w:val="clear" w:color="auto" w:fill="F7F7F7"/>
        </w:rPr>
      </w:pPr>
    </w:p>
    <w:p w14:paraId="7A0254A3" w14:textId="77777777" w:rsidR="00C31554" w:rsidRPr="00E2766D" w:rsidRDefault="00416A47" w:rsidP="00A13ACE">
      <w:pPr>
        <w:pStyle w:val="NormalWeb"/>
        <w:spacing w:before="0" w:beforeAutospacing="0" w:after="0" w:afterAutospacing="0"/>
        <w:ind w:left="720" w:firstLine="273"/>
        <w:rPr>
          <w:rFonts w:ascii="Menlo" w:hAnsi="Menlo" w:cs="Menlo"/>
          <w:color w:val="000000"/>
          <w:sz w:val="20"/>
          <w:szCs w:val="20"/>
          <w:shd w:val="clear" w:color="auto" w:fill="F7F7F7"/>
        </w:rPr>
      </w:pPr>
      <w:r w:rsidRPr="00416A47">
        <w:rPr>
          <w:rFonts w:ascii="Menlo" w:hAnsi="Menlo" w:cs="Menlo"/>
          <w:color w:val="000000"/>
          <w:sz w:val="20"/>
          <w:szCs w:val="20"/>
          <w:shd w:val="clear" w:color="auto" w:fill="F7F7F7"/>
        </w:rPr>
        <w:t xml:space="preserve">sudo </w:t>
      </w:r>
      <w:proofErr w:type="spellStart"/>
      <w:r w:rsidRPr="00416A47">
        <w:rPr>
          <w:rFonts w:ascii="Menlo" w:hAnsi="Menlo" w:cs="Menlo"/>
          <w:color w:val="000000"/>
          <w:sz w:val="20"/>
          <w:szCs w:val="20"/>
          <w:shd w:val="clear" w:color="auto" w:fill="F7F7F7"/>
        </w:rPr>
        <w:t>apt-get</w:t>
      </w:r>
      <w:proofErr w:type="spellEnd"/>
      <w:r w:rsidRPr="00416A47">
        <w:rPr>
          <w:rFonts w:ascii="Menlo" w:hAnsi="Menlo" w:cs="Menlo"/>
          <w:color w:val="000000"/>
          <w:sz w:val="20"/>
          <w:szCs w:val="20"/>
          <w:shd w:val="clear" w:color="auto" w:fill="F7F7F7"/>
        </w:rPr>
        <w:t xml:space="preserve"> </w:t>
      </w:r>
      <w:proofErr w:type="spellStart"/>
      <w:r w:rsidRPr="00416A47">
        <w:rPr>
          <w:rFonts w:ascii="Menlo" w:hAnsi="Menlo" w:cs="Menlo"/>
          <w:color w:val="000000"/>
          <w:sz w:val="20"/>
          <w:szCs w:val="20"/>
          <w:shd w:val="clear" w:color="auto" w:fill="F7F7F7"/>
        </w:rPr>
        <w:t>install</w:t>
      </w:r>
      <w:proofErr w:type="spellEnd"/>
      <w:r w:rsidRPr="00416A47">
        <w:rPr>
          <w:rFonts w:ascii="Menlo" w:hAnsi="Menlo" w:cs="Menlo"/>
          <w:color w:val="000000"/>
          <w:sz w:val="20"/>
          <w:szCs w:val="20"/>
          <w:shd w:val="clear" w:color="auto" w:fill="F7F7F7"/>
        </w:rPr>
        <w:t xml:space="preserve"> libgsl0-dev libeigen3-dev</w:t>
      </w:r>
    </w:p>
    <w:p w14:paraId="4675E92D" w14:textId="77777777" w:rsidR="00C31554" w:rsidRPr="00FC13F6" w:rsidRDefault="00C31554" w:rsidP="00A13ACE">
      <w:pPr>
        <w:pStyle w:val="NormalWeb"/>
        <w:spacing w:before="0" w:beforeAutospacing="0" w:after="0" w:afterAutospacing="0"/>
        <w:ind w:left="720" w:firstLine="273"/>
        <w:rPr>
          <w:rFonts w:ascii="Menlo" w:hAnsi="Menlo" w:cs="Menlo"/>
          <w:color w:val="000000"/>
          <w:sz w:val="20"/>
          <w:szCs w:val="20"/>
          <w:shd w:val="clear" w:color="auto" w:fill="F7F7F7"/>
          <w:lang w:val="en-US"/>
        </w:rPr>
      </w:pPr>
      <w:proofErr w:type="spellStart"/>
      <w:r w:rsidRPr="00FC13F6">
        <w:rPr>
          <w:rFonts w:ascii="Menlo" w:hAnsi="Menlo" w:cs="Menlo"/>
          <w:color w:val="000000"/>
          <w:sz w:val="20"/>
          <w:szCs w:val="20"/>
          <w:shd w:val="clear" w:color="auto" w:fill="F7F7F7"/>
          <w:lang w:val="en-US"/>
        </w:rPr>
        <w:t>sudo</w:t>
      </w:r>
      <w:proofErr w:type="spellEnd"/>
      <w:r w:rsidRPr="00FC13F6">
        <w:rPr>
          <w:rFonts w:ascii="Menlo" w:hAnsi="Menlo" w:cs="Menlo"/>
          <w:color w:val="000000"/>
          <w:sz w:val="20"/>
          <w:szCs w:val="20"/>
          <w:shd w:val="clear" w:color="auto" w:fill="F7F7F7"/>
          <w:lang w:val="en-US"/>
        </w:rPr>
        <w:t xml:space="preserve"> apt-get install </w:t>
      </w:r>
      <w:proofErr w:type="spellStart"/>
      <w:r w:rsidRPr="00FC13F6">
        <w:rPr>
          <w:rFonts w:ascii="Menlo" w:hAnsi="Menlo" w:cs="Menlo"/>
          <w:color w:val="000000"/>
          <w:sz w:val="20"/>
          <w:szCs w:val="20"/>
          <w:shd w:val="clear" w:color="auto" w:fill="F7F7F7"/>
          <w:lang w:val="en-US"/>
        </w:rPr>
        <w:t>cmake</w:t>
      </w:r>
      <w:proofErr w:type="spellEnd"/>
    </w:p>
    <w:p w14:paraId="347F35D8" w14:textId="77777777" w:rsidR="00C31554" w:rsidRDefault="00C31554" w:rsidP="00A13ACE">
      <w:pPr>
        <w:pStyle w:val="NormalWeb"/>
        <w:spacing w:before="0" w:beforeAutospacing="0" w:after="0" w:afterAutospacing="0"/>
        <w:ind w:left="720" w:firstLine="273"/>
        <w:rPr>
          <w:rFonts w:ascii="Menlo" w:hAnsi="Menlo" w:cs="Menlo"/>
          <w:color w:val="000000"/>
          <w:sz w:val="20"/>
          <w:szCs w:val="20"/>
          <w:shd w:val="clear" w:color="auto" w:fill="F7F7F7"/>
          <w:lang w:val="en-US"/>
        </w:rPr>
      </w:pPr>
      <w:proofErr w:type="spellStart"/>
      <w:r w:rsidRPr="00FC13F6">
        <w:rPr>
          <w:rFonts w:ascii="Menlo" w:hAnsi="Menlo" w:cs="Menlo"/>
          <w:color w:val="000000"/>
          <w:sz w:val="20"/>
          <w:szCs w:val="20"/>
          <w:shd w:val="clear" w:color="auto" w:fill="F7F7F7"/>
          <w:lang w:val="en-US"/>
        </w:rPr>
        <w:t>sudo</w:t>
      </w:r>
      <w:proofErr w:type="spellEnd"/>
      <w:r w:rsidRPr="00FC13F6">
        <w:rPr>
          <w:rFonts w:ascii="Menlo" w:hAnsi="Menlo" w:cs="Menlo"/>
          <w:color w:val="000000"/>
          <w:sz w:val="20"/>
          <w:szCs w:val="20"/>
          <w:shd w:val="clear" w:color="auto" w:fill="F7F7F7"/>
          <w:lang w:val="en-US"/>
        </w:rPr>
        <w:t xml:space="preserve"> apt-get install </w:t>
      </w:r>
      <w:proofErr w:type="spellStart"/>
      <w:r w:rsidRPr="00FC13F6">
        <w:rPr>
          <w:rFonts w:ascii="Menlo" w:hAnsi="Menlo" w:cs="Menlo"/>
          <w:color w:val="000000"/>
          <w:sz w:val="20"/>
          <w:szCs w:val="20"/>
          <w:shd w:val="clear" w:color="auto" w:fill="F7F7F7"/>
          <w:lang w:val="en-US"/>
        </w:rPr>
        <w:t>libboost</w:t>
      </w:r>
      <w:proofErr w:type="spellEnd"/>
      <w:r w:rsidRPr="00FC13F6">
        <w:rPr>
          <w:rFonts w:ascii="Menlo" w:hAnsi="Menlo" w:cs="Menlo"/>
          <w:color w:val="000000"/>
          <w:sz w:val="20"/>
          <w:szCs w:val="20"/>
          <w:shd w:val="clear" w:color="auto" w:fill="F7F7F7"/>
          <w:lang w:val="en-US"/>
        </w:rPr>
        <w:t xml:space="preserve">-dev </w:t>
      </w:r>
      <w:proofErr w:type="spellStart"/>
      <w:r w:rsidRPr="00FC13F6">
        <w:rPr>
          <w:rFonts w:ascii="Menlo" w:hAnsi="Menlo" w:cs="Menlo"/>
          <w:color w:val="000000"/>
          <w:sz w:val="20"/>
          <w:szCs w:val="20"/>
          <w:shd w:val="clear" w:color="auto" w:fill="F7F7F7"/>
          <w:lang w:val="en-US"/>
        </w:rPr>
        <w:t>libboost</w:t>
      </w:r>
      <w:proofErr w:type="spellEnd"/>
      <w:r w:rsidRPr="00FC13F6">
        <w:rPr>
          <w:rFonts w:ascii="Menlo" w:hAnsi="Menlo" w:cs="Menlo"/>
          <w:color w:val="000000"/>
          <w:sz w:val="20"/>
          <w:szCs w:val="20"/>
          <w:shd w:val="clear" w:color="auto" w:fill="F7F7F7"/>
          <w:lang w:val="en-US"/>
        </w:rPr>
        <w:t xml:space="preserve">-test-dev </w:t>
      </w:r>
      <w:proofErr w:type="spellStart"/>
      <w:r w:rsidRPr="00FC13F6">
        <w:rPr>
          <w:rFonts w:ascii="Menlo" w:hAnsi="Menlo" w:cs="Menlo"/>
          <w:color w:val="000000"/>
          <w:sz w:val="20"/>
          <w:szCs w:val="20"/>
          <w:shd w:val="clear" w:color="auto" w:fill="F7F7F7"/>
          <w:lang w:val="en-US"/>
        </w:rPr>
        <w:t>libboost</w:t>
      </w:r>
      <w:proofErr w:type="spellEnd"/>
      <w:r w:rsidRPr="00FC13F6">
        <w:rPr>
          <w:rFonts w:ascii="Menlo" w:hAnsi="Menlo" w:cs="Menlo"/>
          <w:color w:val="000000"/>
          <w:sz w:val="20"/>
          <w:szCs w:val="20"/>
          <w:shd w:val="clear" w:color="auto" w:fill="F7F7F7"/>
          <w:lang w:val="en-US"/>
        </w:rPr>
        <w:t xml:space="preserve">-program-options-dev </w:t>
      </w:r>
      <w:proofErr w:type="spellStart"/>
      <w:r w:rsidRPr="00FC13F6">
        <w:rPr>
          <w:rFonts w:ascii="Menlo" w:hAnsi="Menlo" w:cs="Menlo"/>
          <w:color w:val="000000"/>
          <w:sz w:val="20"/>
          <w:szCs w:val="20"/>
          <w:shd w:val="clear" w:color="auto" w:fill="F7F7F7"/>
          <w:lang w:val="en-US"/>
        </w:rPr>
        <w:t>libboost</w:t>
      </w:r>
      <w:proofErr w:type="spellEnd"/>
      <w:r w:rsidRPr="00FC13F6">
        <w:rPr>
          <w:rFonts w:ascii="Menlo" w:hAnsi="Menlo" w:cs="Menlo"/>
          <w:color w:val="000000"/>
          <w:sz w:val="20"/>
          <w:szCs w:val="20"/>
          <w:shd w:val="clear" w:color="auto" w:fill="F7F7F7"/>
          <w:lang w:val="en-US"/>
        </w:rPr>
        <w:t xml:space="preserve">-system-dev </w:t>
      </w:r>
      <w:proofErr w:type="spellStart"/>
      <w:r w:rsidRPr="00FC13F6">
        <w:rPr>
          <w:rFonts w:ascii="Menlo" w:hAnsi="Menlo" w:cs="Menlo"/>
          <w:color w:val="000000"/>
          <w:sz w:val="20"/>
          <w:szCs w:val="20"/>
          <w:shd w:val="clear" w:color="auto" w:fill="F7F7F7"/>
          <w:lang w:val="en-US"/>
        </w:rPr>
        <w:t>libboost</w:t>
      </w:r>
      <w:proofErr w:type="spellEnd"/>
      <w:r w:rsidRPr="00FC13F6">
        <w:rPr>
          <w:rFonts w:ascii="Menlo" w:hAnsi="Menlo" w:cs="Menlo"/>
          <w:color w:val="000000"/>
          <w:sz w:val="20"/>
          <w:szCs w:val="20"/>
          <w:shd w:val="clear" w:color="auto" w:fill="F7F7F7"/>
          <w:lang w:val="en-US"/>
        </w:rPr>
        <w:t xml:space="preserve">-filesystem-dev </w:t>
      </w:r>
      <w:proofErr w:type="spellStart"/>
      <w:r w:rsidRPr="00FC13F6">
        <w:rPr>
          <w:rFonts w:ascii="Menlo" w:hAnsi="Menlo" w:cs="Menlo"/>
          <w:color w:val="000000"/>
          <w:sz w:val="20"/>
          <w:szCs w:val="20"/>
          <w:shd w:val="clear" w:color="auto" w:fill="F7F7F7"/>
          <w:lang w:val="en-US"/>
        </w:rPr>
        <w:t>libevent</w:t>
      </w:r>
      <w:proofErr w:type="spellEnd"/>
      <w:r w:rsidRPr="00FC13F6">
        <w:rPr>
          <w:rFonts w:ascii="Menlo" w:hAnsi="Menlo" w:cs="Menlo"/>
          <w:color w:val="000000"/>
          <w:sz w:val="20"/>
          <w:szCs w:val="20"/>
          <w:shd w:val="clear" w:color="auto" w:fill="F7F7F7"/>
          <w:lang w:val="en-US"/>
        </w:rPr>
        <w:t xml:space="preserve">-dev </w:t>
      </w:r>
      <w:proofErr w:type="spellStart"/>
      <w:r w:rsidRPr="00FC13F6">
        <w:rPr>
          <w:rFonts w:ascii="Menlo" w:hAnsi="Menlo" w:cs="Menlo"/>
          <w:color w:val="000000"/>
          <w:sz w:val="20"/>
          <w:szCs w:val="20"/>
          <w:shd w:val="clear" w:color="auto" w:fill="F7F7F7"/>
          <w:lang w:val="en-US"/>
        </w:rPr>
        <w:t>automake</w:t>
      </w:r>
      <w:proofErr w:type="spellEnd"/>
      <w:r w:rsidRPr="00FC13F6">
        <w:rPr>
          <w:rFonts w:ascii="Menlo" w:hAnsi="Menlo" w:cs="Menlo"/>
          <w:color w:val="000000"/>
          <w:sz w:val="20"/>
          <w:szCs w:val="20"/>
          <w:shd w:val="clear" w:color="auto" w:fill="F7F7F7"/>
          <w:lang w:val="en-US"/>
        </w:rPr>
        <w:t xml:space="preserve"> </w:t>
      </w:r>
      <w:proofErr w:type="spellStart"/>
      <w:r w:rsidRPr="00FC13F6">
        <w:rPr>
          <w:rFonts w:ascii="Menlo" w:hAnsi="Menlo" w:cs="Menlo"/>
          <w:color w:val="000000"/>
          <w:sz w:val="20"/>
          <w:szCs w:val="20"/>
          <w:shd w:val="clear" w:color="auto" w:fill="F7F7F7"/>
          <w:lang w:val="en-US"/>
        </w:rPr>
        <w:t>libtool</w:t>
      </w:r>
      <w:proofErr w:type="spellEnd"/>
      <w:r w:rsidRPr="00FC13F6">
        <w:rPr>
          <w:rFonts w:ascii="Menlo" w:hAnsi="Menlo" w:cs="Menlo"/>
          <w:color w:val="000000"/>
          <w:sz w:val="20"/>
          <w:szCs w:val="20"/>
          <w:shd w:val="clear" w:color="auto" w:fill="F7F7F7"/>
          <w:lang w:val="en-US"/>
        </w:rPr>
        <w:t xml:space="preserve"> flex bison </w:t>
      </w:r>
      <w:proofErr w:type="spellStart"/>
      <w:r w:rsidRPr="00FC13F6">
        <w:rPr>
          <w:rFonts w:ascii="Menlo" w:hAnsi="Menlo" w:cs="Menlo"/>
          <w:color w:val="000000"/>
          <w:sz w:val="20"/>
          <w:szCs w:val="20"/>
          <w:shd w:val="clear" w:color="auto" w:fill="F7F7F7"/>
          <w:lang w:val="en-US"/>
        </w:rPr>
        <w:t>pkg-config</w:t>
      </w:r>
      <w:proofErr w:type="spellEnd"/>
      <w:r w:rsidRPr="00FC13F6">
        <w:rPr>
          <w:rFonts w:ascii="Menlo" w:hAnsi="Menlo" w:cs="Menlo"/>
          <w:color w:val="000000"/>
          <w:sz w:val="20"/>
          <w:szCs w:val="20"/>
          <w:shd w:val="clear" w:color="auto" w:fill="F7F7F7"/>
          <w:lang w:val="en-US"/>
        </w:rPr>
        <w:t xml:space="preserve"> g++ </w:t>
      </w:r>
      <w:proofErr w:type="spellStart"/>
      <w:r w:rsidRPr="00FC13F6">
        <w:rPr>
          <w:rFonts w:ascii="Menlo" w:hAnsi="Menlo" w:cs="Menlo"/>
          <w:color w:val="000000"/>
          <w:sz w:val="20"/>
          <w:szCs w:val="20"/>
          <w:shd w:val="clear" w:color="auto" w:fill="F7F7F7"/>
          <w:lang w:val="en-US"/>
        </w:rPr>
        <w:t>libssl</w:t>
      </w:r>
      <w:proofErr w:type="spellEnd"/>
      <w:r w:rsidRPr="00FC13F6">
        <w:rPr>
          <w:rFonts w:ascii="Menlo" w:hAnsi="Menlo" w:cs="Menlo"/>
          <w:color w:val="000000"/>
          <w:sz w:val="20"/>
          <w:szCs w:val="20"/>
          <w:shd w:val="clear" w:color="auto" w:fill="F7F7F7"/>
          <w:lang w:val="en-US"/>
        </w:rPr>
        <w:t xml:space="preserve">-dev </w:t>
      </w:r>
      <w:proofErr w:type="spellStart"/>
      <w:r w:rsidRPr="00FC13F6">
        <w:rPr>
          <w:rFonts w:ascii="Menlo" w:hAnsi="Menlo" w:cs="Menlo"/>
          <w:color w:val="000000"/>
          <w:sz w:val="20"/>
          <w:szCs w:val="20"/>
          <w:shd w:val="clear" w:color="auto" w:fill="F7F7F7"/>
          <w:lang w:val="en-US"/>
        </w:rPr>
        <w:t>libboost</w:t>
      </w:r>
      <w:proofErr w:type="spellEnd"/>
      <w:r w:rsidRPr="00FC13F6">
        <w:rPr>
          <w:rFonts w:ascii="Menlo" w:hAnsi="Menlo" w:cs="Menlo"/>
          <w:color w:val="000000"/>
          <w:sz w:val="20"/>
          <w:szCs w:val="20"/>
          <w:shd w:val="clear" w:color="auto" w:fill="F7F7F7"/>
          <w:lang w:val="en-US"/>
        </w:rPr>
        <w:t xml:space="preserve">-thread-dev make </w:t>
      </w:r>
    </w:p>
    <w:p w14:paraId="0F4178C9" w14:textId="77777777" w:rsidR="00A13ACE" w:rsidRPr="00FC13F6" w:rsidRDefault="00A13ACE" w:rsidP="00A13ACE">
      <w:pPr>
        <w:pStyle w:val="NormalWeb"/>
        <w:spacing w:before="0" w:beforeAutospacing="0" w:after="0" w:afterAutospacing="0"/>
        <w:ind w:left="720" w:firstLine="273"/>
        <w:rPr>
          <w:rFonts w:ascii="Menlo" w:hAnsi="Menlo" w:cs="Menlo"/>
          <w:color w:val="000000"/>
          <w:sz w:val="20"/>
          <w:szCs w:val="20"/>
          <w:shd w:val="clear" w:color="auto" w:fill="F7F7F7"/>
          <w:lang w:val="en-US"/>
        </w:rPr>
      </w:pPr>
    </w:p>
    <w:p w14:paraId="5DC37E46" w14:textId="77777777" w:rsidR="00C31554" w:rsidRPr="00FC13F6" w:rsidRDefault="00C31554" w:rsidP="00A13ACE">
      <w:pPr>
        <w:pStyle w:val="NormalWeb"/>
        <w:spacing w:before="0" w:beforeAutospacing="0" w:after="0" w:afterAutospacing="0"/>
        <w:ind w:left="720" w:firstLine="273"/>
        <w:rPr>
          <w:rFonts w:ascii="Menlo" w:hAnsi="Menlo" w:cs="Menlo"/>
          <w:color w:val="000000"/>
          <w:sz w:val="20"/>
          <w:szCs w:val="20"/>
          <w:shd w:val="clear" w:color="auto" w:fill="F7F7F7"/>
          <w:lang w:val="en-US"/>
        </w:rPr>
      </w:pPr>
      <w:proofErr w:type="spellStart"/>
      <w:r w:rsidRPr="00FC13F6">
        <w:rPr>
          <w:rFonts w:ascii="Menlo" w:hAnsi="Menlo" w:cs="Menlo"/>
          <w:color w:val="000000"/>
          <w:sz w:val="20"/>
          <w:szCs w:val="20"/>
          <w:shd w:val="clear" w:color="auto" w:fill="F7F7F7"/>
          <w:lang w:val="en-US"/>
        </w:rPr>
        <w:t>En</w:t>
      </w:r>
      <w:proofErr w:type="spellEnd"/>
      <w:r w:rsidRPr="00FC13F6">
        <w:rPr>
          <w:rFonts w:ascii="Menlo" w:hAnsi="Menlo" w:cs="Menlo"/>
          <w:color w:val="000000"/>
          <w:sz w:val="20"/>
          <w:szCs w:val="20"/>
          <w:shd w:val="clear" w:color="auto" w:fill="F7F7F7"/>
          <w:lang w:val="en-US"/>
        </w:rPr>
        <w:t xml:space="preserve"> la </w:t>
      </w:r>
      <w:proofErr w:type="spellStart"/>
      <w:r w:rsidRPr="00FC13F6">
        <w:rPr>
          <w:rFonts w:ascii="Menlo" w:hAnsi="Menlo" w:cs="Menlo"/>
          <w:color w:val="000000"/>
          <w:sz w:val="20"/>
          <w:szCs w:val="20"/>
          <w:shd w:val="clear" w:color="auto" w:fill="F7F7F7"/>
          <w:lang w:val="en-US"/>
        </w:rPr>
        <w:t>carpeta</w:t>
      </w:r>
      <w:proofErr w:type="spellEnd"/>
      <w:r w:rsidRPr="00FC13F6">
        <w:rPr>
          <w:rFonts w:ascii="Menlo" w:hAnsi="Menlo" w:cs="Menlo"/>
          <w:color w:val="000000"/>
          <w:sz w:val="20"/>
          <w:szCs w:val="20"/>
          <w:shd w:val="clear" w:color="auto" w:fill="F7F7F7"/>
          <w:lang w:val="en-US"/>
        </w:rPr>
        <w:t xml:space="preserve"> </w:t>
      </w:r>
      <w:proofErr w:type="spellStart"/>
      <w:r w:rsidRPr="00FC13F6">
        <w:rPr>
          <w:rFonts w:ascii="Menlo" w:hAnsi="Menlo" w:cs="Menlo"/>
          <w:color w:val="000000"/>
          <w:sz w:val="20"/>
          <w:szCs w:val="20"/>
          <w:shd w:val="clear" w:color="auto" w:fill="F7F7F7"/>
          <w:lang w:val="en-US"/>
        </w:rPr>
        <w:t>similarity_search</w:t>
      </w:r>
      <w:proofErr w:type="spellEnd"/>
      <w:r w:rsidRPr="00FC13F6">
        <w:rPr>
          <w:rFonts w:ascii="Menlo" w:hAnsi="Menlo" w:cs="Menlo"/>
          <w:color w:val="000000"/>
          <w:sz w:val="20"/>
          <w:szCs w:val="20"/>
          <w:shd w:val="clear" w:color="auto" w:fill="F7F7F7"/>
          <w:lang w:val="en-US"/>
        </w:rPr>
        <w:t xml:space="preserve"> </w:t>
      </w:r>
      <w:proofErr w:type="spellStart"/>
      <w:r w:rsidRPr="00FC13F6">
        <w:rPr>
          <w:rFonts w:ascii="Menlo" w:hAnsi="Menlo" w:cs="Menlo"/>
          <w:color w:val="000000"/>
          <w:sz w:val="20"/>
          <w:szCs w:val="20"/>
          <w:shd w:val="clear" w:color="auto" w:fill="F7F7F7"/>
          <w:lang w:val="en-US"/>
        </w:rPr>
        <w:t>ejecutar</w:t>
      </w:r>
      <w:proofErr w:type="spellEnd"/>
      <w:r w:rsidRPr="00FC13F6">
        <w:rPr>
          <w:rFonts w:ascii="Menlo" w:hAnsi="Menlo" w:cs="Menlo"/>
          <w:color w:val="000000"/>
          <w:sz w:val="20"/>
          <w:szCs w:val="20"/>
          <w:shd w:val="clear" w:color="auto" w:fill="F7F7F7"/>
          <w:lang w:val="en-US"/>
        </w:rPr>
        <w:t xml:space="preserve">: </w:t>
      </w:r>
      <w:proofErr w:type="spellStart"/>
      <w:proofErr w:type="gramStart"/>
      <w:r w:rsidRPr="00FC13F6">
        <w:rPr>
          <w:rFonts w:ascii="Menlo" w:hAnsi="Menlo" w:cs="Menlo"/>
          <w:color w:val="000000"/>
          <w:sz w:val="20"/>
          <w:szCs w:val="20"/>
          <w:shd w:val="clear" w:color="auto" w:fill="F7F7F7"/>
          <w:lang w:val="en-US"/>
        </w:rPr>
        <w:t>cmake</w:t>
      </w:r>
      <w:proofErr w:type="spellEnd"/>
      <w:r w:rsidRPr="00FC13F6">
        <w:rPr>
          <w:rFonts w:ascii="Menlo" w:hAnsi="Menlo" w:cs="Menlo"/>
          <w:color w:val="000000"/>
          <w:sz w:val="20"/>
          <w:szCs w:val="20"/>
          <w:shd w:val="clear" w:color="auto" w:fill="F7F7F7"/>
          <w:lang w:val="en-US"/>
        </w:rPr>
        <w:t xml:space="preserve"> .</w:t>
      </w:r>
      <w:proofErr w:type="gramEnd"/>
      <w:r w:rsidRPr="00FC13F6">
        <w:rPr>
          <w:rFonts w:ascii="Menlo" w:hAnsi="Menlo" w:cs="Menlo"/>
          <w:color w:val="000000"/>
          <w:sz w:val="20"/>
          <w:szCs w:val="20"/>
          <w:shd w:val="clear" w:color="auto" w:fill="F7F7F7"/>
          <w:lang w:val="en-US"/>
        </w:rPr>
        <w:t xml:space="preserve"> ; make</w:t>
      </w:r>
    </w:p>
    <w:p w14:paraId="2FD039AB" w14:textId="77777777" w:rsidR="00C31554" w:rsidRDefault="00C31554" w:rsidP="00C31554"/>
    <w:p w14:paraId="624120B9" w14:textId="77777777" w:rsidR="00C31554" w:rsidRDefault="00C31554" w:rsidP="007C20BF">
      <w:pPr>
        <w:pStyle w:val="NormalWeb"/>
        <w:numPr>
          <w:ilvl w:val="0"/>
          <w:numId w:val="19"/>
        </w:numPr>
        <w:spacing w:before="0" w:beforeAutospacing="0" w:after="0" w:afterAutospacing="0"/>
        <w:textAlignment w:val="baseline"/>
        <w:rPr>
          <w:rFonts w:ascii="Proxima Nova" w:hAnsi="Proxima Nova"/>
          <w:color w:val="000000"/>
        </w:rPr>
      </w:pPr>
      <w:r w:rsidRPr="00F54D15">
        <w:rPr>
          <w:rFonts w:ascii="Proxima Nova" w:hAnsi="Proxima Nova"/>
          <w:color w:val="000000"/>
        </w:rPr>
        <w:t>Descargar Apache Thrift</w:t>
      </w:r>
      <w:r w:rsidR="0021412B">
        <w:rPr>
          <w:rFonts w:ascii="Proxima Nova" w:hAnsi="Proxima Nova"/>
          <w:color w:val="000000"/>
          <w:vertAlign w:val="superscript"/>
        </w:rPr>
        <w:t>2</w:t>
      </w:r>
      <w:r>
        <w:rPr>
          <w:rFonts w:ascii="Proxima Nova" w:hAnsi="Proxima Nova"/>
          <w:color w:val="000000"/>
        </w:rPr>
        <w:t xml:space="preserve"> (actualmente la librería funciona con </w:t>
      </w:r>
      <w:proofErr w:type="spellStart"/>
      <w:r>
        <w:rPr>
          <w:rFonts w:ascii="Proxima Nova" w:hAnsi="Proxima Nova"/>
          <w:color w:val="000000"/>
        </w:rPr>
        <w:t>Thrift</w:t>
      </w:r>
      <w:proofErr w:type="spellEnd"/>
      <w:r>
        <w:rPr>
          <w:rFonts w:ascii="Proxima Nova" w:hAnsi="Proxima Nova"/>
          <w:color w:val="000000"/>
        </w:rPr>
        <w:t xml:space="preserve"> 0.9.2). </w:t>
      </w:r>
    </w:p>
    <w:p w14:paraId="77913D9C" w14:textId="77777777" w:rsidR="00C31554" w:rsidRDefault="00C31554" w:rsidP="00C31554">
      <w:pPr>
        <w:pStyle w:val="NormalWeb"/>
        <w:spacing w:before="0" w:beforeAutospacing="0" w:after="0" w:afterAutospacing="0"/>
        <w:ind w:left="720"/>
        <w:rPr>
          <w:rFonts w:ascii="Proxima Nova" w:hAnsi="Proxima Nova"/>
          <w:color w:val="000000"/>
        </w:rPr>
      </w:pPr>
      <w:r>
        <w:rPr>
          <w:rFonts w:ascii="Proxima Nova" w:hAnsi="Proxima Nova"/>
          <w:color w:val="000000"/>
        </w:rPr>
        <w:t xml:space="preserve">Para instalar: </w:t>
      </w:r>
    </w:p>
    <w:p w14:paraId="19F572CD" w14:textId="77777777" w:rsidR="00BC7825" w:rsidRDefault="00BC7825" w:rsidP="00C31554">
      <w:pPr>
        <w:pStyle w:val="NormalWeb"/>
        <w:spacing w:before="0" w:beforeAutospacing="0" w:after="0" w:afterAutospacing="0"/>
        <w:ind w:left="720"/>
      </w:pPr>
    </w:p>
    <w:p w14:paraId="7841CFF3" w14:textId="77777777" w:rsidR="00C31554" w:rsidRPr="00F54D15" w:rsidRDefault="00C31554" w:rsidP="00BC7825">
      <w:pPr>
        <w:pStyle w:val="NormalWeb"/>
        <w:spacing w:before="0" w:beforeAutospacing="0" w:after="0" w:afterAutospacing="0"/>
        <w:ind w:left="720" w:firstLine="273"/>
        <w:rPr>
          <w:rFonts w:ascii="Menlo" w:hAnsi="Menlo" w:cs="Menlo"/>
          <w:color w:val="000000"/>
          <w:sz w:val="20"/>
          <w:szCs w:val="20"/>
          <w:shd w:val="clear" w:color="auto" w:fill="F7F7F7"/>
          <w:lang w:val="en-US"/>
        </w:rPr>
      </w:pPr>
      <w:proofErr w:type="gramStart"/>
      <w:r w:rsidRPr="00F54D15">
        <w:rPr>
          <w:rFonts w:ascii="Menlo" w:hAnsi="Menlo" w:cs="Menlo"/>
          <w:color w:val="000000"/>
          <w:sz w:val="20"/>
          <w:szCs w:val="20"/>
          <w:shd w:val="clear" w:color="auto" w:fill="F7F7F7"/>
          <w:lang w:val="en-US"/>
        </w:rPr>
        <w:t>./</w:t>
      </w:r>
      <w:proofErr w:type="gramEnd"/>
      <w:r w:rsidRPr="00F54D15">
        <w:rPr>
          <w:rFonts w:ascii="Menlo" w:hAnsi="Menlo" w:cs="Menlo"/>
          <w:color w:val="000000"/>
          <w:sz w:val="20"/>
          <w:szCs w:val="20"/>
          <w:shd w:val="clear" w:color="auto" w:fill="F7F7F7"/>
          <w:lang w:val="en-US"/>
        </w:rPr>
        <w:t>configure</w:t>
      </w:r>
    </w:p>
    <w:p w14:paraId="0FD3A74C" w14:textId="77777777" w:rsidR="00C31554" w:rsidRPr="00F54D15" w:rsidRDefault="00C31554" w:rsidP="00BC7825">
      <w:pPr>
        <w:pStyle w:val="NormalWeb"/>
        <w:spacing w:before="0" w:beforeAutospacing="0" w:after="0" w:afterAutospacing="0"/>
        <w:ind w:left="720" w:firstLine="273"/>
        <w:rPr>
          <w:rFonts w:ascii="Menlo" w:hAnsi="Menlo" w:cs="Menlo"/>
          <w:color w:val="000000"/>
          <w:sz w:val="20"/>
          <w:szCs w:val="20"/>
          <w:shd w:val="clear" w:color="auto" w:fill="F7F7F7"/>
          <w:lang w:val="en-US"/>
        </w:rPr>
      </w:pPr>
      <w:proofErr w:type="spellStart"/>
      <w:r w:rsidRPr="00F54D15">
        <w:rPr>
          <w:rFonts w:ascii="Menlo" w:hAnsi="Menlo" w:cs="Menlo"/>
          <w:color w:val="000000"/>
          <w:sz w:val="20"/>
          <w:szCs w:val="20"/>
          <w:shd w:val="clear" w:color="auto" w:fill="F7F7F7"/>
          <w:lang w:val="en-US"/>
        </w:rPr>
        <w:t>sudo</w:t>
      </w:r>
      <w:proofErr w:type="spellEnd"/>
      <w:r w:rsidRPr="00F54D15">
        <w:rPr>
          <w:rFonts w:ascii="Menlo" w:hAnsi="Menlo" w:cs="Menlo"/>
          <w:color w:val="000000"/>
          <w:sz w:val="20"/>
          <w:szCs w:val="20"/>
          <w:shd w:val="clear" w:color="auto" w:fill="F7F7F7"/>
          <w:lang w:val="en-US"/>
        </w:rPr>
        <w:t xml:space="preserve"> make</w:t>
      </w:r>
    </w:p>
    <w:p w14:paraId="45C5D890" w14:textId="77777777" w:rsidR="00C31554" w:rsidRPr="00F54D15" w:rsidRDefault="00C31554" w:rsidP="00BC7825">
      <w:pPr>
        <w:pStyle w:val="NormalWeb"/>
        <w:spacing w:before="0" w:beforeAutospacing="0" w:after="0" w:afterAutospacing="0"/>
        <w:ind w:left="720" w:firstLine="273"/>
        <w:rPr>
          <w:rFonts w:ascii="Menlo" w:hAnsi="Menlo" w:cs="Menlo"/>
          <w:color w:val="000000"/>
          <w:sz w:val="20"/>
          <w:szCs w:val="20"/>
          <w:shd w:val="clear" w:color="auto" w:fill="F7F7F7"/>
          <w:lang w:val="en-US"/>
        </w:rPr>
      </w:pPr>
      <w:proofErr w:type="spellStart"/>
      <w:r w:rsidRPr="00F54D15">
        <w:rPr>
          <w:rFonts w:ascii="Menlo" w:hAnsi="Menlo" w:cs="Menlo"/>
          <w:color w:val="000000"/>
          <w:sz w:val="20"/>
          <w:szCs w:val="20"/>
          <w:shd w:val="clear" w:color="auto" w:fill="F7F7F7"/>
          <w:lang w:val="en-US"/>
        </w:rPr>
        <w:t>sudo</w:t>
      </w:r>
      <w:proofErr w:type="spellEnd"/>
      <w:r w:rsidRPr="00F54D15">
        <w:rPr>
          <w:rFonts w:ascii="Menlo" w:hAnsi="Menlo" w:cs="Menlo"/>
          <w:color w:val="000000"/>
          <w:sz w:val="20"/>
          <w:szCs w:val="20"/>
          <w:shd w:val="clear" w:color="auto" w:fill="F7F7F7"/>
          <w:lang w:val="en-US"/>
        </w:rPr>
        <w:t xml:space="preserve"> make install</w:t>
      </w:r>
    </w:p>
    <w:p w14:paraId="5211F0DE" w14:textId="77777777" w:rsidR="00BC7825" w:rsidRDefault="00BC7825" w:rsidP="00BC7825">
      <w:pPr>
        <w:pStyle w:val="NormalWeb"/>
        <w:spacing w:before="0" w:beforeAutospacing="0" w:after="0" w:afterAutospacing="0"/>
        <w:rPr>
          <w:rFonts w:ascii="Menlo" w:hAnsi="Menlo" w:cs="Menlo"/>
          <w:color w:val="000000"/>
          <w:sz w:val="20"/>
          <w:szCs w:val="20"/>
          <w:shd w:val="clear" w:color="auto" w:fill="F7F7F7"/>
          <w:lang w:val="en-US"/>
        </w:rPr>
      </w:pPr>
    </w:p>
    <w:p w14:paraId="15524559" w14:textId="77777777" w:rsidR="00C31554" w:rsidRPr="003C27EC" w:rsidRDefault="00BC7825" w:rsidP="00BC7825">
      <w:pPr>
        <w:pStyle w:val="NormalWeb"/>
        <w:spacing w:before="0" w:beforeAutospacing="0" w:after="0" w:afterAutospacing="0"/>
        <w:ind w:left="709"/>
        <w:rPr>
          <w:rFonts w:ascii="Menlo" w:hAnsi="Menlo" w:cs="Menlo"/>
          <w:color w:val="000000"/>
          <w:sz w:val="20"/>
          <w:szCs w:val="20"/>
          <w:shd w:val="clear" w:color="auto" w:fill="F7F7F7"/>
          <w:lang w:val="es-ES_tradnl"/>
        </w:rPr>
      </w:pPr>
      <w:r>
        <w:rPr>
          <w:rFonts w:ascii="Proxima Nova" w:hAnsi="Proxima Nova"/>
          <w:color w:val="000000"/>
        </w:rPr>
        <w:t>Verificar instalació</w:t>
      </w:r>
      <w:r w:rsidR="00C31554" w:rsidRPr="00BC7825">
        <w:rPr>
          <w:rFonts w:ascii="Proxima Nova" w:hAnsi="Proxima Nova"/>
          <w:color w:val="000000"/>
        </w:rPr>
        <w:t>n:</w:t>
      </w:r>
      <w:r>
        <w:rPr>
          <w:rFonts w:ascii="Proxima Nova" w:hAnsi="Proxima Nova"/>
          <w:color w:val="000000"/>
        </w:rPr>
        <w:t xml:space="preserve"> </w:t>
      </w:r>
      <w:proofErr w:type="spellStart"/>
      <w:r w:rsidR="00C31554" w:rsidRPr="003C27EC">
        <w:rPr>
          <w:rFonts w:ascii="Menlo" w:hAnsi="Menlo" w:cs="Menlo"/>
          <w:color w:val="000000"/>
          <w:sz w:val="20"/>
          <w:szCs w:val="20"/>
          <w:shd w:val="clear" w:color="auto" w:fill="F7F7F7"/>
          <w:lang w:val="es-ES_tradnl"/>
        </w:rPr>
        <w:t>thrift</w:t>
      </w:r>
      <w:proofErr w:type="spellEnd"/>
      <w:r w:rsidR="00C31554" w:rsidRPr="003C27EC">
        <w:rPr>
          <w:rFonts w:ascii="Menlo" w:hAnsi="Menlo" w:cs="Menlo"/>
          <w:color w:val="000000"/>
          <w:sz w:val="20"/>
          <w:szCs w:val="20"/>
          <w:shd w:val="clear" w:color="auto" w:fill="F7F7F7"/>
          <w:lang w:val="es-ES_tradnl"/>
        </w:rPr>
        <w:t xml:space="preserve"> -</w:t>
      </w:r>
      <w:proofErr w:type="spellStart"/>
      <w:r w:rsidR="00C31554" w:rsidRPr="003C27EC">
        <w:rPr>
          <w:rFonts w:ascii="Menlo" w:hAnsi="Menlo" w:cs="Menlo"/>
          <w:color w:val="000000"/>
          <w:sz w:val="20"/>
          <w:szCs w:val="20"/>
          <w:shd w:val="clear" w:color="auto" w:fill="F7F7F7"/>
          <w:lang w:val="es-ES_tradnl"/>
        </w:rPr>
        <w:t>version</w:t>
      </w:r>
      <w:proofErr w:type="spellEnd"/>
    </w:p>
    <w:p w14:paraId="103B32DD" w14:textId="77777777" w:rsidR="00C31554" w:rsidRDefault="00C31554" w:rsidP="00C31554"/>
    <w:p w14:paraId="4A1AFF5B" w14:textId="77777777" w:rsidR="00C31554" w:rsidRDefault="00C31554" w:rsidP="007C20BF">
      <w:pPr>
        <w:pStyle w:val="NormalWeb"/>
        <w:numPr>
          <w:ilvl w:val="0"/>
          <w:numId w:val="19"/>
        </w:numPr>
        <w:spacing w:before="0" w:beforeAutospacing="0" w:after="240" w:afterAutospacing="0"/>
        <w:textAlignment w:val="baseline"/>
        <w:rPr>
          <w:rFonts w:ascii="Proxima Nova" w:hAnsi="Proxima Nova"/>
          <w:color w:val="000000"/>
        </w:rPr>
      </w:pPr>
      <w:r>
        <w:rPr>
          <w:rFonts w:ascii="Proxima Nova" w:hAnsi="Proxima Nova"/>
          <w:color w:val="000000"/>
        </w:rPr>
        <w:t xml:space="preserve">Una vez están instalados todos los paquetes necesarios se puede compilar el servidor (directorio </w:t>
      </w:r>
      <w:proofErr w:type="spellStart"/>
      <w:r>
        <w:rPr>
          <w:rFonts w:ascii="Proxima Nova" w:hAnsi="Proxima Nova"/>
          <w:color w:val="000000"/>
        </w:rPr>
        <w:t>query_server</w:t>
      </w:r>
      <w:proofErr w:type="spellEnd"/>
      <w:r>
        <w:rPr>
          <w:rFonts w:ascii="Proxima Nova" w:hAnsi="Proxima Nova"/>
          <w:color w:val="000000"/>
        </w:rPr>
        <w:t>/</w:t>
      </w:r>
      <w:proofErr w:type="spellStart"/>
      <w:r>
        <w:rPr>
          <w:rFonts w:ascii="Proxima Nova" w:hAnsi="Proxima Nova"/>
          <w:color w:val="000000"/>
        </w:rPr>
        <w:t>cpp_client_server</w:t>
      </w:r>
      <w:proofErr w:type="spellEnd"/>
      <w:r>
        <w:rPr>
          <w:rFonts w:ascii="Proxima Nova" w:hAnsi="Proxima Nova"/>
          <w:color w:val="000000"/>
        </w:rPr>
        <w:t>):</w:t>
      </w:r>
      <w:r>
        <w:rPr>
          <w:rFonts w:ascii="Consolas" w:hAnsi="Consolas"/>
          <w:color w:val="000000"/>
          <w:sz w:val="20"/>
          <w:szCs w:val="20"/>
        </w:rPr>
        <w:t xml:space="preserve"> </w:t>
      </w:r>
      <w:proofErr w:type="spellStart"/>
      <w:r w:rsidRPr="003C27EC">
        <w:rPr>
          <w:rFonts w:ascii="Menlo" w:hAnsi="Menlo" w:cs="Menlo"/>
          <w:color w:val="000000"/>
          <w:sz w:val="20"/>
          <w:szCs w:val="20"/>
          <w:shd w:val="clear" w:color="auto" w:fill="F7F7F7"/>
          <w:lang w:val="es-ES_tradnl"/>
        </w:rPr>
        <w:t>make</w:t>
      </w:r>
      <w:proofErr w:type="spellEnd"/>
      <w:r w:rsidRPr="003C27EC">
        <w:rPr>
          <w:rFonts w:ascii="Menlo" w:hAnsi="Menlo" w:cs="Menlo"/>
          <w:color w:val="000000"/>
          <w:sz w:val="20"/>
          <w:szCs w:val="20"/>
          <w:shd w:val="clear" w:color="auto" w:fill="F7F7F7"/>
          <w:lang w:val="es-ES_tradnl"/>
        </w:rPr>
        <w:t xml:space="preserve"> </w:t>
      </w:r>
    </w:p>
    <w:p w14:paraId="08C3334F" w14:textId="77777777" w:rsidR="00D72C69" w:rsidRPr="00E2766D" w:rsidRDefault="00C31554" w:rsidP="007C20BF">
      <w:pPr>
        <w:pStyle w:val="NormalWeb"/>
        <w:numPr>
          <w:ilvl w:val="0"/>
          <w:numId w:val="19"/>
        </w:numPr>
        <w:spacing w:before="0" w:beforeAutospacing="0" w:after="240" w:afterAutospacing="0"/>
        <w:jc w:val="left"/>
        <w:textAlignment w:val="baseline"/>
        <w:rPr>
          <w:rFonts w:ascii="Proxima Nova" w:hAnsi="Proxima Nova"/>
          <w:color w:val="000000"/>
        </w:rPr>
      </w:pPr>
      <w:r w:rsidRPr="00D72C69">
        <w:rPr>
          <w:rFonts w:ascii="Proxima Nova" w:hAnsi="Proxima Nova"/>
          <w:color w:val="000000"/>
        </w:rPr>
        <w:t>Y ejecutar el servidor (</w:t>
      </w:r>
      <w:proofErr w:type="spellStart"/>
      <w:proofErr w:type="gramStart"/>
      <w:r w:rsidRPr="00D72C69">
        <w:rPr>
          <w:rFonts w:ascii="Proxima Nova" w:hAnsi="Proxima Nova"/>
          <w:color w:val="000000"/>
        </w:rPr>
        <w:t>p.ej</w:t>
      </w:r>
      <w:proofErr w:type="spellEnd"/>
      <w:proofErr w:type="gramEnd"/>
      <w:r w:rsidRPr="00D72C69">
        <w:rPr>
          <w:rFonts w:ascii="Proxima Nova" w:hAnsi="Proxima Nova"/>
          <w:color w:val="000000"/>
        </w:rPr>
        <w:t xml:space="preserve">): </w:t>
      </w:r>
    </w:p>
    <w:p w14:paraId="43940ABB" w14:textId="77777777" w:rsidR="00D72C69" w:rsidRPr="00D72C69" w:rsidRDefault="007D08CD" w:rsidP="00D72C69">
      <w:pPr>
        <w:pStyle w:val="NormalWeb"/>
        <w:spacing w:before="0" w:beforeAutospacing="0" w:after="240" w:afterAutospacing="0"/>
        <w:ind w:left="720" w:firstLine="273"/>
        <w:jc w:val="left"/>
        <w:textAlignment w:val="baseline"/>
        <w:rPr>
          <w:rFonts w:ascii="Proxima Nova" w:hAnsi="Proxima Nova"/>
          <w:color w:val="000000"/>
          <w:lang w:val="en-US"/>
        </w:rPr>
      </w:pPr>
      <w:proofErr w:type="gramStart"/>
      <w:r>
        <w:rPr>
          <w:rFonts w:ascii="Menlo" w:hAnsi="Menlo" w:cs="Menlo"/>
          <w:color w:val="000000"/>
          <w:sz w:val="20"/>
          <w:szCs w:val="20"/>
          <w:shd w:val="clear" w:color="auto" w:fill="F7F7F7"/>
          <w:lang w:val="en-US"/>
        </w:rPr>
        <w:t>./</w:t>
      </w:r>
      <w:proofErr w:type="spellStart"/>
      <w:proofErr w:type="gramEnd"/>
      <w:r>
        <w:rPr>
          <w:rFonts w:ascii="Menlo" w:hAnsi="Menlo" w:cs="Menlo"/>
          <w:color w:val="000000"/>
          <w:sz w:val="20"/>
          <w:szCs w:val="20"/>
          <w:shd w:val="clear" w:color="auto" w:fill="F7F7F7"/>
          <w:lang w:val="en-US"/>
        </w:rPr>
        <w:t>query_server</w:t>
      </w:r>
      <w:proofErr w:type="spellEnd"/>
      <w:r>
        <w:rPr>
          <w:rFonts w:ascii="Menlo" w:hAnsi="Menlo" w:cs="Menlo"/>
          <w:color w:val="000000"/>
          <w:sz w:val="20"/>
          <w:szCs w:val="20"/>
          <w:shd w:val="clear" w:color="auto" w:fill="F7F7F7"/>
          <w:lang w:val="en-US"/>
        </w:rPr>
        <w:t xml:space="preserve"> –</w:t>
      </w:r>
      <w:proofErr w:type="spellStart"/>
      <w:r>
        <w:rPr>
          <w:rFonts w:ascii="Menlo" w:hAnsi="Menlo" w:cs="Menlo"/>
          <w:color w:val="000000"/>
          <w:sz w:val="20"/>
          <w:szCs w:val="20"/>
          <w:shd w:val="clear" w:color="auto" w:fill="F7F7F7"/>
          <w:lang w:val="en-US"/>
        </w:rPr>
        <w:t>i</w:t>
      </w:r>
      <w:proofErr w:type="spellEnd"/>
      <w:r>
        <w:rPr>
          <w:rFonts w:ascii="Menlo" w:hAnsi="Menlo" w:cs="Menlo"/>
          <w:color w:val="000000"/>
          <w:sz w:val="20"/>
          <w:szCs w:val="20"/>
          <w:shd w:val="clear" w:color="auto" w:fill="F7F7F7"/>
          <w:lang w:val="en-US"/>
        </w:rPr>
        <w:t xml:space="preserve"> </w:t>
      </w:r>
      <w:proofErr w:type="spellStart"/>
      <w:r>
        <w:rPr>
          <w:rFonts w:ascii="Menlo" w:hAnsi="Menlo" w:cs="Menlo"/>
          <w:color w:val="000000"/>
          <w:sz w:val="20"/>
          <w:szCs w:val="20"/>
          <w:shd w:val="clear" w:color="auto" w:fill="F7F7F7"/>
          <w:lang w:val="en-US"/>
        </w:rPr>
        <w:t>inputFile</w:t>
      </w:r>
      <w:proofErr w:type="spellEnd"/>
      <w:r w:rsidR="00D72C69" w:rsidRPr="00D72C69">
        <w:rPr>
          <w:rFonts w:ascii="Menlo" w:hAnsi="Menlo" w:cs="Menlo"/>
          <w:color w:val="000000"/>
          <w:sz w:val="20"/>
          <w:szCs w:val="20"/>
          <w:shd w:val="clear" w:color="auto" w:fill="F7F7F7"/>
          <w:lang w:val="en-US"/>
        </w:rPr>
        <w:t xml:space="preserve"> -s l2 -m </w:t>
      </w:r>
      <w:proofErr w:type="spellStart"/>
      <w:r w:rsidR="00D72C69" w:rsidRPr="00D72C69">
        <w:rPr>
          <w:rFonts w:ascii="Menlo" w:hAnsi="Menlo" w:cs="Menlo"/>
          <w:color w:val="000000"/>
          <w:sz w:val="20"/>
          <w:szCs w:val="20"/>
          <w:shd w:val="clear" w:color="auto" w:fill="F7F7F7"/>
          <w:lang w:val="en-US"/>
        </w:rPr>
        <w:t>sw</w:t>
      </w:r>
      <w:proofErr w:type="spellEnd"/>
      <w:r w:rsidR="00D72C69" w:rsidRPr="00D72C69">
        <w:rPr>
          <w:rFonts w:ascii="Menlo" w:hAnsi="Menlo" w:cs="Menlo"/>
          <w:color w:val="000000"/>
          <w:sz w:val="20"/>
          <w:szCs w:val="20"/>
          <w:shd w:val="clear" w:color="auto" w:fill="F7F7F7"/>
          <w:lang w:val="en-US"/>
        </w:rPr>
        <w:t>-graph -c NN=10,efConstruction=200,initIndexAttempts=1 -p 10000</w:t>
      </w:r>
    </w:p>
    <w:p w14:paraId="216C8825" w14:textId="77777777" w:rsidR="00C31554" w:rsidRPr="00E2766D" w:rsidRDefault="00C31554" w:rsidP="00D72C69">
      <w:pPr>
        <w:pStyle w:val="NormalWeb"/>
        <w:spacing w:before="0" w:beforeAutospacing="0" w:after="240" w:afterAutospacing="0"/>
        <w:ind w:left="720"/>
        <w:jc w:val="left"/>
        <w:textAlignment w:val="baseline"/>
        <w:rPr>
          <w:rFonts w:ascii="Proxima Nova" w:hAnsi="Proxima Nova"/>
          <w:color w:val="000000"/>
        </w:rPr>
      </w:pPr>
      <w:r w:rsidRPr="00D72C69">
        <w:rPr>
          <w:rFonts w:ascii="Proxima Nova" w:hAnsi="Proxima Nova"/>
          <w:color w:val="000000"/>
          <w:lang w:val="en-US"/>
        </w:rPr>
        <w:t xml:space="preserve">NOTA: </w:t>
      </w:r>
      <w:proofErr w:type="spellStart"/>
      <w:r w:rsidRPr="00D72C69">
        <w:rPr>
          <w:rFonts w:ascii="Proxima Nova" w:hAnsi="Proxima Nova"/>
          <w:color w:val="000000"/>
          <w:lang w:val="en-US"/>
        </w:rPr>
        <w:t>si</w:t>
      </w:r>
      <w:proofErr w:type="spellEnd"/>
      <w:r w:rsidRPr="00D72C69">
        <w:rPr>
          <w:rFonts w:ascii="Proxima Nova" w:hAnsi="Proxima Nova"/>
          <w:color w:val="000000"/>
          <w:lang w:val="en-US"/>
        </w:rPr>
        <w:t xml:space="preserve"> al </w:t>
      </w:r>
      <w:proofErr w:type="spellStart"/>
      <w:r w:rsidRPr="00D72C69">
        <w:rPr>
          <w:rFonts w:ascii="Proxima Nova" w:hAnsi="Proxima Nova"/>
          <w:color w:val="000000"/>
          <w:lang w:val="en-US"/>
        </w:rPr>
        <w:t>ejecutar</w:t>
      </w:r>
      <w:proofErr w:type="spellEnd"/>
      <w:r w:rsidRPr="00D72C69">
        <w:rPr>
          <w:rFonts w:ascii="Proxima Nova" w:hAnsi="Proxima Nova"/>
          <w:color w:val="000000"/>
          <w:lang w:val="en-US"/>
        </w:rPr>
        <w:t xml:space="preserve"> el </w:t>
      </w:r>
      <w:proofErr w:type="spellStart"/>
      <w:r w:rsidRPr="00D72C69">
        <w:rPr>
          <w:rFonts w:ascii="Proxima Nova" w:hAnsi="Proxima Nova"/>
          <w:color w:val="000000"/>
          <w:lang w:val="en-US"/>
        </w:rPr>
        <w:t>servidor</w:t>
      </w:r>
      <w:proofErr w:type="spellEnd"/>
      <w:r w:rsidRPr="00D72C69">
        <w:rPr>
          <w:rFonts w:ascii="Proxima Nova" w:hAnsi="Proxima Nova"/>
          <w:color w:val="000000"/>
          <w:lang w:val="en-US"/>
        </w:rPr>
        <w:t xml:space="preserve"> </w:t>
      </w:r>
      <w:proofErr w:type="spellStart"/>
      <w:r w:rsidRPr="00D72C69">
        <w:rPr>
          <w:rFonts w:ascii="Proxima Nova" w:hAnsi="Proxima Nova"/>
          <w:color w:val="000000"/>
          <w:lang w:val="en-US"/>
        </w:rPr>
        <w:t>salta</w:t>
      </w:r>
      <w:proofErr w:type="spellEnd"/>
      <w:r w:rsidRPr="00D72C69">
        <w:rPr>
          <w:rFonts w:ascii="Proxima Nova" w:hAnsi="Proxima Nova"/>
          <w:color w:val="000000"/>
          <w:lang w:val="en-US"/>
        </w:rPr>
        <w:t xml:space="preserve"> el error </w:t>
      </w:r>
      <w:proofErr w:type="gramStart"/>
      <w:r w:rsidRPr="00D72C69">
        <w:rPr>
          <w:rFonts w:ascii="Proxima Nova" w:hAnsi="Proxima Nova"/>
          <w:color w:val="000000"/>
          <w:lang w:val="en-US"/>
        </w:rPr>
        <w:t>“./</w:t>
      </w:r>
      <w:proofErr w:type="spellStart"/>
      <w:proofErr w:type="gramEnd"/>
      <w:r w:rsidRPr="00D72C69">
        <w:rPr>
          <w:rFonts w:ascii="Proxima Nova" w:hAnsi="Proxima Nova"/>
          <w:color w:val="000000"/>
          <w:lang w:val="en-US"/>
        </w:rPr>
        <w:t>query_server</w:t>
      </w:r>
      <w:proofErr w:type="spellEnd"/>
      <w:r w:rsidRPr="00D72C69">
        <w:rPr>
          <w:rFonts w:ascii="Proxima Nova" w:hAnsi="Proxima Nova"/>
          <w:color w:val="000000"/>
          <w:lang w:val="en-US"/>
        </w:rPr>
        <w:t xml:space="preserve">: error while loading shared libraries: libthrift-0.9.2.so: cannot open shared object file: No such file or directory”. </w:t>
      </w:r>
      <w:r w:rsidR="00416A47" w:rsidRPr="00416A47">
        <w:rPr>
          <w:rFonts w:ascii="Proxima Nova" w:hAnsi="Proxima Nova"/>
          <w:color w:val="000000"/>
        </w:rPr>
        <w:t xml:space="preserve">Ejecutar </w:t>
      </w:r>
      <w:r w:rsidR="00416A47" w:rsidRPr="00416A47">
        <w:rPr>
          <w:rFonts w:ascii="Menlo" w:hAnsi="Menlo" w:cs="Menlo"/>
          <w:color w:val="000000"/>
          <w:sz w:val="20"/>
          <w:szCs w:val="20"/>
          <w:shd w:val="clear" w:color="auto" w:fill="F7F7F7"/>
        </w:rPr>
        <w:t xml:space="preserve">sudo </w:t>
      </w:r>
      <w:proofErr w:type="spellStart"/>
      <w:r w:rsidR="00416A47" w:rsidRPr="00416A47">
        <w:rPr>
          <w:rFonts w:ascii="Menlo" w:hAnsi="Menlo" w:cs="Menlo"/>
          <w:color w:val="000000"/>
          <w:sz w:val="20"/>
          <w:szCs w:val="20"/>
          <w:shd w:val="clear" w:color="auto" w:fill="F7F7F7"/>
        </w:rPr>
        <w:t>ldconfig</w:t>
      </w:r>
      <w:proofErr w:type="spellEnd"/>
    </w:p>
    <w:p w14:paraId="5BAFAF9C" w14:textId="77777777" w:rsidR="00C31554" w:rsidRDefault="00C31554" w:rsidP="003C27EC">
      <w:pPr>
        <w:pStyle w:val="NormalWeb"/>
        <w:spacing w:before="0" w:beforeAutospacing="0" w:after="240" w:afterAutospacing="0"/>
        <w:ind w:left="720"/>
        <w:textAlignment w:val="baseline"/>
        <w:rPr>
          <w:rFonts w:ascii="Proxima Nova" w:hAnsi="Proxima Nova"/>
          <w:color w:val="000000"/>
        </w:rPr>
      </w:pPr>
      <w:r>
        <w:rPr>
          <w:rFonts w:ascii="Proxima Nova" w:hAnsi="Proxima Nova"/>
          <w:color w:val="000000"/>
        </w:rPr>
        <w:lastRenderedPageBreak/>
        <w:t xml:space="preserve">Antes de ejecutar el cliente es necesario compilar. Ya que es un proyecto </w:t>
      </w:r>
      <w:proofErr w:type="spellStart"/>
      <w:r>
        <w:rPr>
          <w:rFonts w:ascii="Proxima Nova" w:hAnsi="Proxima Nova"/>
          <w:color w:val="000000"/>
        </w:rPr>
        <w:t>maven</w:t>
      </w:r>
      <w:proofErr w:type="spellEnd"/>
      <w:r>
        <w:rPr>
          <w:rFonts w:ascii="Proxima Nova" w:hAnsi="Proxima Nova"/>
          <w:color w:val="000000"/>
        </w:rPr>
        <w:t>, necesitaremos descargar las dependencias necesarias (especificadas en el pom.xml) para ello ejecutamos:</w:t>
      </w:r>
      <w:r>
        <w:rPr>
          <w:rFonts w:ascii="Consolas" w:hAnsi="Consolas"/>
          <w:color w:val="000000"/>
          <w:sz w:val="20"/>
          <w:szCs w:val="20"/>
        </w:rPr>
        <w:t xml:space="preserve"> </w:t>
      </w:r>
      <w:proofErr w:type="spellStart"/>
      <w:r w:rsidR="00416A47" w:rsidRPr="00416A47">
        <w:rPr>
          <w:rFonts w:ascii="Menlo" w:hAnsi="Menlo" w:cs="Menlo"/>
          <w:color w:val="000000"/>
          <w:sz w:val="20"/>
          <w:szCs w:val="20"/>
          <w:shd w:val="clear" w:color="auto" w:fill="F7F7F7"/>
        </w:rPr>
        <w:t>mvn</w:t>
      </w:r>
      <w:proofErr w:type="spellEnd"/>
      <w:r w:rsidR="00416A47" w:rsidRPr="00416A47">
        <w:rPr>
          <w:rFonts w:ascii="Menlo" w:hAnsi="Menlo" w:cs="Menlo"/>
          <w:color w:val="000000"/>
          <w:sz w:val="20"/>
          <w:szCs w:val="20"/>
          <w:shd w:val="clear" w:color="auto" w:fill="F7F7F7"/>
        </w:rPr>
        <w:t xml:space="preserve"> </w:t>
      </w:r>
      <w:proofErr w:type="spellStart"/>
      <w:r w:rsidR="00416A47" w:rsidRPr="00416A47">
        <w:rPr>
          <w:rFonts w:ascii="Menlo" w:hAnsi="Menlo" w:cs="Menlo"/>
          <w:color w:val="000000"/>
          <w:sz w:val="20"/>
          <w:szCs w:val="20"/>
          <w:shd w:val="clear" w:color="auto" w:fill="F7F7F7"/>
        </w:rPr>
        <w:t>package</w:t>
      </w:r>
      <w:proofErr w:type="spellEnd"/>
    </w:p>
    <w:p w14:paraId="7DF0C80A" w14:textId="77777777" w:rsidR="000D63B2" w:rsidRDefault="00C31554" w:rsidP="000D63B2">
      <w:pPr>
        <w:pStyle w:val="NormalWeb"/>
        <w:spacing w:before="0" w:beforeAutospacing="0" w:after="0" w:afterAutospacing="0"/>
        <w:ind w:left="720"/>
        <w:textAlignment w:val="baseline"/>
        <w:rPr>
          <w:rFonts w:ascii="Proxima Nova" w:hAnsi="Proxima Nova" w:cs="Arial"/>
          <w:color w:val="000000"/>
        </w:rPr>
      </w:pPr>
      <w:r w:rsidRPr="006F3F87">
        <w:rPr>
          <w:rFonts w:ascii="Proxima Nova" w:hAnsi="Proxima Nova"/>
          <w:color w:val="000000"/>
        </w:rPr>
        <w:t>Antes de ejecutar el cliente necesitamos un fichero de datos:</w:t>
      </w:r>
      <w:r>
        <w:rPr>
          <w:rFonts w:ascii="Proxima Nova" w:hAnsi="Proxima Nova" w:cs="Arial"/>
          <w:color w:val="000000"/>
        </w:rPr>
        <w:t xml:space="preserve"> </w:t>
      </w:r>
    </w:p>
    <w:p w14:paraId="193715B5" w14:textId="77777777" w:rsidR="00C31554" w:rsidRPr="000D63B2" w:rsidRDefault="00C31554" w:rsidP="000D63B2">
      <w:pPr>
        <w:pStyle w:val="NormalWeb"/>
        <w:spacing w:before="0" w:beforeAutospacing="0" w:after="0" w:afterAutospacing="0"/>
        <w:ind w:left="720" w:firstLine="273"/>
        <w:textAlignment w:val="baseline"/>
        <w:rPr>
          <w:rFonts w:ascii="Menlo" w:hAnsi="Menlo" w:cs="Menlo"/>
          <w:color w:val="000000"/>
          <w:sz w:val="20"/>
          <w:szCs w:val="20"/>
          <w:shd w:val="clear" w:color="auto" w:fill="F7F7F7"/>
          <w:lang w:val="en-US"/>
        </w:rPr>
      </w:pPr>
      <w:r w:rsidRPr="000D63B2">
        <w:rPr>
          <w:rFonts w:ascii="Menlo" w:hAnsi="Menlo" w:cs="Menlo"/>
          <w:color w:val="000000"/>
          <w:sz w:val="20"/>
          <w:szCs w:val="20"/>
          <w:shd w:val="clear" w:color="auto" w:fill="F7F7F7"/>
          <w:lang w:val="en-US"/>
        </w:rPr>
        <w:t>export DATA_FILE=../../</w:t>
      </w:r>
      <w:proofErr w:type="spellStart"/>
      <w:r w:rsidRPr="000D63B2">
        <w:rPr>
          <w:rFonts w:ascii="Menlo" w:hAnsi="Menlo" w:cs="Menlo"/>
          <w:color w:val="000000"/>
          <w:sz w:val="20"/>
          <w:szCs w:val="20"/>
          <w:shd w:val="clear" w:color="auto" w:fill="F7F7F7"/>
          <w:lang w:val="en-US"/>
        </w:rPr>
        <w:t>sample_data</w:t>
      </w:r>
      <w:proofErr w:type="spellEnd"/>
      <w:r w:rsidRPr="000D63B2">
        <w:rPr>
          <w:rFonts w:ascii="Menlo" w:hAnsi="Menlo" w:cs="Menlo"/>
          <w:color w:val="000000"/>
          <w:sz w:val="20"/>
          <w:szCs w:val="20"/>
          <w:shd w:val="clear" w:color="auto" w:fill="F7F7F7"/>
          <w:lang w:val="en-US"/>
        </w:rPr>
        <w:t>/final8_10K.txt</w:t>
      </w:r>
    </w:p>
    <w:p w14:paraId="71486DC8" w14:textId="77777777" w:rsidR="000D63B2" w:rsidRPr="000D63B2" w:rsidRDefault="000D63B2" w:rsidP="000D63B2">
      <w:pPr>
        <w:pStyle w:val="NormalWeb"/>
        <w:spacing w:before="0" w:beforeAutospacing="0" w:after="0" w:afterAutospacing="0"/>
        <w:ind w:left="720" w:firstLine="273"/>
        <w:textAlignment w:val="baseline"/>
        <w:rPr>
          <w:rFonts w:ascii="Menlo" w:hAnsi="Menlo" w:cs="Menlo"/>
          <w:color w:val="000000"/>
          <w:sz w:val="20"/>
          <w:szCs w:val="20"/>
          <w:shd w:val="clear" w:color="auto" w:fill="F7F7F7"/>
          <w:lang w:val="en-US"/>
        </w:rPr>
      </w:pPr>
    </w:p>
    <w:p w14:paraId="02A8983B" w14:textId="77777777" w:rsidR="006F3F87" w:rsidRDefault="00C31554" w:rsidP="000D63B2">
      <w:pPr>
        <w:pStyle w:val="NormalWeb"/>
        <w:spacing w:before="0" w:beforeAutospacing="0" w:after="240" w:afterAutospacing="0"/>
        <w:ind w:left="720"/>
        <w:jc w:val="left"/>
        <w:textAlignment w:val="baseline"/>
        <w:rPr>
          <w:rFonts w:ascii="Proxima Nova" w:hAnsi="Proxima Nova"/>
          <w:color w:val="000000"/>
          <w:lang w:val="en-US"/>
        </w:rPr>
      </w:pPr>
      <w:r w:rsidRPr="006F3F87">
        <w:rPr>
          <w:rFonts w:ascii="Proxima Nova" w:hAnsi="Proxima Nova"/>
          <w:color w:val="000000"/>
          <w:lang w:val="en-US"/>
        </w:rPr>
        <w:t xml:space="preserve">Para </w:t>
      </w:r>
      <w:proofErr w:type="spellStart"/>
      <w:r w:rsidRPr="006F3F87">
        <w:rPr>
          <w:rFonts w:ascii="Proxima Nova" w:hAnsi="Proxima Nova"/>
          <w:color w:val="000000"/>
          <w:lang w:val="en-US"/>
        </w:rPr>
        <w:t>ejecutar</w:t>
      </w:r>
      <w:proofErr w:type="spellEnd"/>
      <w:r w:rsidRPr="006F3F87">
        <w:rPr>
          <w:rFonts w:ascii="Proxima Nova" w:hAnsi="Proxima Nova"/>
          <w:color w:val="000000"/>
          <w:lang w:val="en-US"/>
        </w:rPr>
        <w:t xml:space="preserve"> el </w:t>
      </w:r>
      <w:proofErr w:type="spellStart"/>
      <w:r w:rsidRPr="006F3F87">
        <w:rPr>
          <w:rFonts w:ascii="Proxima Nova" w:hAnsi="Proxima Nova"/>
          <w:color w:val="000000"/>
          <w:lang w:val="en-US"/>
        </w:rPr>
        <w:t>cliente</w:t>
      </w:r>
      <w:proofErr w:type="spellEnd"/>
      <w:r w:rsidRPr="006F3F87">
        <w:rPr>
          <w:rFonts w:ascii="Proxima Nova" w:hAnsi="Proxima Nova"/>
          <w:color w:val="000000"/>
          <w:lang w:val="en-US"/>
        </w:rPr>
        <w:t xml:space="preserve">: </w:t>
      </w:r>
    </w:p>
    <w:p w14:paraId="18E4CB9B" w14:textId="77777777" w:rsidR="006F3F87" w:rsidRPr="006F3F87" w:rsidRDefault="006F3F87" w:rsidP="006F3F87">
      <w:pPr>
        <w:pStyle w:val="NormalWeb"/>
        <w:spacing w:before="0" w:beforeAutospacing="0" w:after="240" w:afterAutospacing="0"/>
        <w:ind w:left="993"/>
        <w:jc w:val="left"/>
        <w:textAlignment w:val="baseline"/>
        <w:rPr>
          <w:rFonts w:ascii="Proxima Nova" w:hAnsi="Proxima Nova"/>
          <w:color w:val="000000"/>
          <w:lang w:val="en-US"/>
        </w:rPr>
      </w:pPr>
      <w:proofErr w:type="spellStart"/>
      <w:r w:rsidRPr="006F3F87">
        <w:rPr>
          <w:rFonts w:ascii="Menlo" w:hAnsi="Menlo" w:cs="Menlo"/>
          <w:color w:val="000000"/>
          <w:sz w:val="20"/>
          <w:szCs w:val="20"/>
          <w:shd w:val="clear" w:color="auto" w:fill="F7F7F7"/>
          <w:lang w:val="en-US"/>
        </w:rPr>
        <w:t>exec:java</w:t>
      </w:r>
      <w:proofErr w:type="spellEnd"/>
      <w:r w:rsidRPr="006F3F87">
        <w:rPr>
          <w:rFonts w:ascii="Menlo" w:hAnsi="Menlo" w:cs="Menlo"/>
          <w:color w:val="000000"/>
          <w:sz w:val="20"/>
          <w:szCs w:val="20"/>
          <w:shd w:val="clear" w:color="auto" w:fill="F7F7F7"/>
          <w:lang w:val="en-US"/>
        </w:rPr>
        <w:t xml:space="preserve"> -</w:t>
      </w:r>
      <w:proofErr w:type="spellStart"/>
      <w:r w:rsidRPr="006F3F87">
        <w:rPr>
          <w:rFonts w:ascii="Menlo" w:hAnsi="Menlo" w:cs="Menlo"/>
          <w:color w:val="000000"/>
          <w:sz w:val="20"/>
          <w:szCs w:val="20"/>
          <w:shd w:val="clear" w:color="auto" w:fill="F7F7F7"/>
          <w:lang w:val="en-US"/>
        </w:rPr>
        <w:t>Dexec.mainClass</w:t>
      </w:r>
      <w:proofErr w:type="spellEnd"/>
      <w:r w:rsidRPr="006F3F87">
        <w:rPr>
          <w:rFonts w:ascii="Menlo" w:hAnsi="Menlo" w:cs="Menlo"/>
          <w:color w:val="000000"/>
          <w:sz w:val="20"/>
          <w:szCs w:val="20"/>
          <w:shd w:val="clear" w:color="auto" w:fill="F7F7F7"/>
          <w:lang w:val="en-US"/>
        </w:rPr>
        <w:t>=</w:t>
      </w:r>
      <w:proofErr w:type="spellStart"/>
      <w:proofErr w:type="gramStart"/>
      <w:r w:rsidRPr="006F3F87">
        <w:rPr>
          <w:rFonts w:ascii="Menlo" w:hAnsi="Menlo" w:cs="Menlo"/>
          <w:color w:val="000000"/>
          <w:sz w:val="20"/>
          <w:szCs w:val="20"/>
          <w:shd w:val="clear" w:color="auto" w:fill="F7F7F7"/>
          <w:lang w:val="en-US"/>
        </w:rPr>
        <w:t>thrift.Client</w:t>
      </w:r>
      <w:proofErr w:type="spellEnd"/>
      <w:proofErr w:type="gramEnd"/>
      <w:r w:rsidRPr="006F3F87">
        <w:rPr>
          <w:rFonts w:ascii="Menlo" w:hAnsi="Menlo" w:cs="Menlo"/>
          <w:color w:val="000000"/>
          <w:sz w:val="20"/>
          <w:szCs w:val="20"/>
          <w:shd w:val="clear" w:color="auto" w:fill="F7F7F7"/>
          <w:lang w:val="en-US"/>
        </w:rPr>
        <w:t xml:space="preserve"> -</w:t>
      </w:r>
      <w:proofErr w:type="spellStart"/>
      <w:r w:rsidRPr="006F3F87">
        <w:rPr>
          <w:rFonts w:ascii="Menlo" w:hAnsi="Menlo" w:cs="Menlo"/>
          <w:color w:val="000000"/>
          <w:sz w:val="20"/>
          <w:szCs w:val="20"/>
          <w:shd w:val="clear" w:color="auto" w:fill="F7F7F7"/>
          <w:lang w:val="en-US"/>
        </w:rPr>
        <w:t>Dexec.args</w:t>
      </w:r>
      <w:proofErr w:type="spellEnd"/>
      <w:r w:rsidRPr="006F3F87">
        <w:rPr>
          <w:rFonts w:ascii="Menlo" w:hAnsi="Menlo" w:cs="Menlo"/>
          <w:color w:val="000000"/>
          <w:sz w:val="20"/>
          <w:szCs w:val="20"/>
          <w:shd w:val="clear" w:color="auto" w:fill="F7F7F7"/>
          <w:lang w:val="en-US"/>
        </w:rPr>
        <w:t>="-p 10000 -a localhost -k 500 -</w:t>
      </w:r>
      <w:proofErr w:type="spellStart"/>
      <w:r w:rsidRPr="006F3F87">
        <w:rPr>
          <w:rFonts w:ascii="Menlo" w:hAnsi="Menlo" w:cs="Menlo"/>
          <w:color w:val="000000"/>
          <w:sz w:val="20"/>
          <w:szCs w:val="20"/>
          <w:shd w:val="clear" w:color="auto" w:fill="F7F7F7"/>
          <w:lang w:val="en-US"/>
        </w:rPr>
        <w:t>i</w:t>
      </w:r>
      <w:proofErr w:type="spellEnd"/>
      <w:r w:rsidRPr="006F3F87">
        <w:rPr>
          <w:rFonts w:ascii="Menlo" w:hAnsi="Menlo" w:cs="Menlo"/>
          <w:color w:val="000000"/>
          <w:sz w:val="20"/>
          <w:szCs w:val="20"/>
          <w:shd w:val="clear" w:color="auto" w:fill="F7F7F7"/>
          <w:lang w:val="en-US"/>
        </w:rPr>
        <w:t xml:space="preserve"> </w:t>
      </w:r>
      <w:proofErr w:type="spellStart"/>
      <w:r w:rsidR="007D08CD">
        <w:rPr>
          <w:rFonts w:ascii="Menlo" w:hAnsi="Menlo" w:cs="Menlo"/>
          <w:color w:val="000000"/>
          <w:sz w:val="20"/>
          <w:szCs w:val="20"/>
          <w:shd w:val="clear" w:color="auto" w:fill="F7F7F7"/>
          <w:lang w:val="en-US"/>
        </w:rPr>
        <w:t>inputFile</w:t>
      </w:r>
      <w:proofErr w:type="spellEnd"/>
      <w:r w:rsidR="000D63B2">
        <w:rPr>
          <w:rFonts w:ascii="Menlo" w:hAnsi="Menlo" w:cs="Menlo"/>
          <w:color w:val="000000"/>
          <w:sz w:val="20"/>
          <w:szCs w:val="20"/>
          <w:shd w:val="clear" w:color="auto" w:fill="F7F7F7"/>
          <w:lang w:val="en-US"/>
        </w:rPr>
        <w:t>(</w:t>
      </w:r>
      <w:proofErr w:type="spellStart"/>
      <w:r w:rsidR="00CD0227">
        <w:rPr>
          <w:rFonts w:ascii="Menlo" w:hAnsi="Menlo" w:cs="Menlo"/>
          <w:color w:val="000000"/>
          <w:sz w:val="20"/>
          <w:szCs w:val="20"/>
          <w:shd w:val="clear" w:color="auto" w:fill="F7F7F7"/>
          <w:lang w:val="en-US"/>
        </w:rPr>
        <w:t>usersRatingsVector</w:t>
      </w:r>
      <w:proofErr w:type="spellEnd"/>
      <w:r w:rsidR="000D63B2">
        <w:rPr>
          <w:rFonts w:ascii="Menlo" w:hAnsi="Menlo" w:cs="Menlo"/>
          <w:color w:val="000000"/>
          <w:sz w:val="20"/>
          <w:szCs w:val="20"/>
          <w:shd w:val="clear" w:color="auto" w:fill="F7F7F7"/>
          <w:lang w:val="en-US"/>
        </w:rPr>
        <w:t>)</w:t>
      </w:r>
      <w:r w:rsidRPr="006F3F87">
        <w:rPr>
          <w:rFonts w:ascii="Menlo" w:hAnsi="Menlo" w:cs="Menlo"/>
          <w:color w:val="000000"/>
          <w:sz w:val="20"/>
          <w:szCs w:val="20"/>
          <w:shd w:val="clear" w:color="auto" w:fill="F7F7F7"/>
          <w:lang w:val="en-US"/>
        </w:rPr>
        <w:t xml:space="preserve"> -out </w:t>
      </w:r>
      <w:proofErr w:type="spellStart"/>
      <w:r w:rsidR="00CD0227">
        <w:rPr>
          <w:rFonts w:ascii="Menlo" w:hAnsi="Menlo" w:cs="Menlo"/>
          <w:color w:val="000000"/>
          <w:sz w:val="20"/>
          <w:szCs w:val="20"/>
          <w:shd w:val="clear" w:color="auto" w:fill="F7F7F7"/>
          <w:lang w:val="en-US"/>
        </w:rPr>
        <w:t>utFile</w:t>
      </w:r>
      <w:proofErr w:type="spellEnd"/>
      <w:r w:rsidR="00CD0227">
        <w:rPr>
          <w:rFonts w:ascii="Menlo" w:hAnsi="Menlo" w:cs="Menlo"/>
          <w:color w:val="000000"/>
          <w:sz w:val="20"/>
          <w:szCs w:val="20"/>
          <w:shd w:val="clear" w:color="auto" w:fill="F7F7F7"/>
          <w:lang w:val="en-US"/>
        </w:rPr>
        <w:t>(</w:t>
      </w:r>
      <w:proofErr w:type="spellStart"/>
      <w:r w:rsidR="00CD0227">
        <w:rPr>
          <w:rFonts w:ascii="Menlo" w:hAnsi="Menlo" w:cs="Menlo"/>
          <w:color w:val="000000"/>
          <w:sz w:val="20"/>
          <w:szCs w:val="20"/>
          <w:shd w:val="clear" w:color="auto" w:fill="F7F7F7"/>
          <w:lang w:val="en-US"/>
        </w:rPr>
        <w:t>neighbours</w:t>
      </w:r>
      <w:proofErr w:type="spellEnd"/>
      <w:r w:rsidR="00CD0227">
        <w:rPr>
          <w:rFonts w:ascii="Menlo" w:hAnsi="Menlo" w:cs="Menlo"/>
          <w:color w:val="000000"/>
          <w:sz w:val="20"/>
          <w:szCs w:val="20"/>
          <w:shd w:val="clear" w:color="auto" w:fill="F7F7F7"/>
          <w:lang w:val="en-US"/>
        </w:rPr>
        <w:t>)</w:t>
      </w:r>
      <w:r w:rsidRPr="006F3F87">
        <w:rPr>
          <w:rFonts w:ascii="Menlo" w:hAnsi="Menlo" w:cs="Menlo"/>
          <w:color w:val="000000"/>
          <w:sz w:val="20"/>
          <w:szCs w:val="20"/>
          <w:shd w:val="clear" w:color="auto" w:fill="F7F7F7"/>
          <w:lang w:val="en-US"/>
        </w:rPr>
        <w:t>"</w:t>
      </w:r>
    </w:p>
    <w:p w14:paraId="1C63A752" w14:textId="77777777" w:rsidR="00C31554" w:rsidRDefault="001366A6" w:rsidP="000D63B2">
      <w:pPr>
        <w:pStyle w:val="NormalWeb"/>
        <w:spacing w:before="0" w:beforeAutospacing="0" w:after="240" w:afterAutospacing="0"/>
        <w:ind w:left="720"/>
        <w:jc w:val="left"/>
        <w:textAlignment w:val="baseline"/>
        <w:rPr>
          <w:rFonts w:ascii="Proxima Nova" w:hAnsi="Proxima Nova"/>
          <w:color w:val="000000"/>
        </w:rPr>
      </w:pPr>
      <w:r>
        <w:rPr>
          <w:rFonts w:ascii="Proxima Nova" w:hAnsi="Proxima Nova"/>
          <w:color w:val="000000"/>
        </w:rPr>
        <w:t>Nos devolvería los 50</w:t>
      </w:r>
      <w:r w:rsidR="00C31554">
        <w:rPr>
          <w:rFonts w:ascii="Proxima Nova" w:hAnsi="Proxima Nova"/>
          <w:color w:val="000000"/>
        </w:rPr>
        <w:t>0 vecinos más cercanos al primer usuario</w:t>
      </w:r>
    </w:p>
    <w:p w14:paraId="3616AD23" w14:textId="77777777" w:rsidR="00C31554" w:rsidRPr="000D63B2" w:rsidDel="00650792" w:rsidRDefault="00C31554" w:rsidP="000D63B2">
      <w:pPr>
        <w:pStyle w:val="NormalWeb"/>
        <w:spacing w:before="0" w:beforeAutospacing="0" w:after="240" w:afterAutospacing="0"/>
        <w:ind w:left="720"/>
        <w:jc w:val="left"/>
        <w:textAlignment w:val="baseline"/>
        <w:rPr>
          <w:del w:id="473" w:author="Alejandro Gil Hernán" w:date="2017-01-16T18:16:00Z"/>
          <w:rFonts w:ascii="Proxima Nova" w:hAnsi="Proxima Nova"/>
          <w:color w:val="000000"/>
        </w:rPr>
      </w:pPr>
      <w:r w:rsidRPr="000D63B2">
        <w:rPr>
          <w:rFonts w:ascii="Proxima Nova" w:hAnsi="Proxima Nova"/>
          <w:color w:val="000000"/>
        </w:rPr>
        <w:t>NOTA: tener inicializada la variable JAVA_HOME para ejecutar el cliente.</w:t>
      </w:r>
    </w:p>
    <w:p w14:paraId="1EFCE1F9" w14:textId="77777777" w:rsidR="00DB6131" w:rsidRDefault="00DB6131">
      <w:pPr>
        <w:pStyle w:val="NormalWeb"/>
        <w:spacing w:before="0" w:beforeAutospacing="0" w:after="240" w:afterAutospacing="0"/>
        <w:ind w:left="720"/>
        <w:jc w:val="left"/>
        <w:textAlignment w:val="baseline"/>
        <w:sectPr w:rsidR="00DB6131" w:rsidSect="00DB6131">
          <w:footerReference w:type="default" r:id="rId67"/>
          <w:type w:val="continuous"/>
          <w:pgSz w:w="11906" w:h="16838" w:code="9"/>
          <w:pgMar w:top="1418" w:right="1418" w:bottom="1418" w:left="1701" w:header="720" w:footer="720" w:gutter="0"/>
          <w:pgNumType w:fmt="upperRoman" w:start="1"/>
          <w:cols w:space="720"/>
        </w:sectPr>
        <w:pPrChange w:id="474" w:author="Alejandro Gil Hernán" w:date="2017-01-16T18:16:00Z">
          <w:pPr/>
        </w:pPrChange>
      </w:pPr>
    </w:p>
    <w:p w14:paraId="6675C128" w14:textId="77777777" w:rsidR="005A4DC8" w:rsidRPr="005A4DC8" w:rsidRDefault="005A4DC8" w:rsidP="005A4DC8">
      <w:pPr>
        <w:sectPr w:rsidR="005A4DC8" w:rsidRPr="005A4DC8" w:rsidSect="00DB6131">
          <w:type w:val="continuous"/>
          <w:pgSz w:w="11906" w:h="16838" w:code="9"/>
          <w:pgMar w:top="1418" w:right="1418" w:bottom="1418" w:left="1701" w:header="720" w:footer="720" w:gutter="0"/>
          <w:pgNumType w:fmt="upperRoman" w:start="1"/>
          <w:cols w:space="720"/>
        </w:sectPr>
      </w:pPr>
    </w:p>
    <w:p w14:paraId="4E80021C" w14:textId="5B1CF890" w:rsidR="005A4DC8" w:rsidDel="00650792" w:rsidRDefault="005A4DC8">
      <w:pPr>
        <w:pStyle w:val="Ttulo2"/>
        <w:numPr>
          <w:ilvl w:val="0"/>
          <w:numId w:val="0"/>
        </w:numPr>
        <w:rPr>
          <w:del w:id="475" w:author="Alejandro Gil Hernán" w:date="2017-01-16T18:16:00Z"/>
        </w:rPr>
        <w:pPrChange w:id="476" w:author="Alejandro Gil Hernán" w:date="2017-01-16T18:16:00Z">
          <w:pPr>
            <w:pStyle w:val="Ttulo2"/>
            <w:numPr>
              <w:ilvl w:val="0"/>
              <w:numId w:val="0"/>
            </w:numPr>
            <w:ind w:left="720"/>
          </w:pPr>
        </w:pPrChange>
      </w:pPr>
      <w:bookmarkStart w:id="477" w:name="_Toc471826497"/>
      <w:del w:id="478" w:author="Alejandro Gil Hernán" w:date="2017-01-16T18:16:00Z">
        <w:r w:rsidRPr="00E513E8" w:rsidDel="00650792">
          <w:lastRenderedPageBreak/>
          <w:delText>Manual de</w:delText>
        </w:r>
        <w:r w:rsidDel="00650792">
          <w:delText>l programador</w:delText>
        </w:r>
        <w:bookmarkEnd w:id="477"/>
      </w:del>
    </w:p>
    <w:p w14:paraId="1FDDB933" w14:textId="1AA5FEB9" w:rsidR="005A4DC8" w:rsidDel="00650792" w:rsidRDefault="005A4DC8" w:rsidP="005A4DC8">
      <w:pPr>
        <w:rPr>
          <w:del w:id="479" w:author="Alejandro Gil Hernán" w:date="2017-01-16T18:16:00Z"/>
        </w:rPr>
      </w:pPr>
    </w:p>
    <w:p w14:paraId="1816A8E1" w14:textId="77777777" w:rsidR="005A4DC8" w:rsidRDefault="005A4DC8" w:rsidP="005A4DC8">
      <w:pPr>
        <w:pStyle w:val="Ttulo2"/>
        <w:numPr>
          <w:ilvl w:val="0"/>
          <w:numId w:val="0"/>
        </w:numPr>
        <w:ind w:left="360"/>
        <w:jc w:val="center"/>
      </w:pPr>
    </w:p>
    <w:p w14:paraId="385980ED" w14:textId="77777777" w:rsidR="005A4DC8" w:rsidRPr="005A4DC8" w:rsidRDefault="005A4DC8" w:rsidP="005A4DC8">
      <w:pPr>
        <w:sectPr w:rsidR="005A4DC8" w:rsidRPr="005A4DC8" w:rsidSect="003F1A1D">
          <w:footerReference w:type="default" r:id="rId68"/>
          <w:type w:val="oddPage"/>
          <w:pgSz w:w="11906" w:h="16838" w:code="9"/>
          <w:pgMar w:top="1418" w:right="1418" w:bottom="1418" w:left="1701" w:header="720" w:footer="720" w:gutter="0"/>
          <w:pgNumType w:fmt="upperRoman"/>
          <w:cols w:space="720"/>
        </w:sectPr>
      </w:pPr>
    </w:p>
    <w:p w14:paraId="5CB3DEFC" w14:textId="77777777" w:rsidR="00D30ABD" w:rsidRDefault="005A4DC8" w:rsidP="00465D1C">
      <w:pPr>
        <w:pStyle w:val="Ttulo2"/>
        <w:numPr>
          <w:ilvl w:val="1"/>
          <w:numId w:val="1"/>
        </w:numPr>
      </w:pPr>
      <w:bookmarkStart w:id="480" w:name="_Toc471826498"/>
      <w:r>
        <w:lastRenderedPageBreak/>
        <w:t>Anexo …</w:t>
      </w:r>
      <w:bookmarkEnd w:id="480"/>
    </w:p>
    <w:p w14:paraId="7B7E500C" w14:textId="77777777" w:rsidR="007C3D8F" w:rsidRPr="00E513E8" w:rsidRDefault="007C3D8F" w:rsidP="00EF2E03">
      <w:pPr>
        <w:pStyle w:val="Ttulo2"/>
        <w:numPr>
          <w:ilvl w:val="0"/>
          <w:numId w:val="0"/>
        </w:numPr>
      </w:pPr>
      <w:bookmarkStart w:id="481" w:name="_Toc141673753"/>
      <w:bookmarkStart w:id="482" w:name="_Toc141694968"/>
      <w:bookmarkStart w:id="483" w:name="_Toc141673755"/>
      <w:bookmarkStart w:id="484" w:name="_Toc141694970"/>
      <w:bookmarkStart w:id="485" w:name="_Toc141698015"/>
      <w:bookmarkStart w:id="486" w:name="_Toc141698194"/>
      <w:bookmarkStart w:id="487" w:name="_Toc141698369"/>
      <w:bookmarkStart w:id="488" w:name="_Toc141698536"/>
      <w:bookmarkStart w:id="489" w:name="_Toc141698703"/>
      <w:bookmarkStart w:id="490" w:name="_Toc141698685"/>
      <w:bookmarkStart w:id="491" w:name="_Toc141699020"/>
      <w:bookmarkStart w:id="492" w:name="_Toc141699188"/>
      <w:bookmarkStart w:id="493" w:name="_Toc141773807"/>
      <w:bookmarkStart w:id="494" w:name="_Toc141773977"/>
      <w:bookmarkStart w:id="495" w:name="_Toc143600331"/>
      <w:bookmarkStart w:id="496" w:name="_Toc141673756"/>
      <w:bookmarkStart w:id="497" w:name="_Toc141694971"/>
      <w:bookmarkStart w:id="498" w:name="_Toc141698016"/>
      <w:bookmarkStart w:id="499" w:name="_Toc141698195"/>
      <w:bookmarkStart w:id="500" w:name="_Toc141698370"/>
      <w:bookmarkStart w:id="501" w:name="_Toc141698537"/>
      <w:bookmarkStart w:id="502" w:name="_Toc141698704"/>
      <w:bookmarkStart w:id="503" w:name="_Toc141698686"/>
      <w:bookmarkStart w:id="504" w:name="_Toc141699021"/>
      <w:bookmarkStart w:id="505" w:name="_Toc141699189"/>
      <w:bookmarkStart w:id="506" w:name="_Toc141773808"/>
      <w:bookmarkStart w:id="507" w:name="_Toc141773978"/>
      <w:bookmarkStart w:id="508" w:name="_Toc143600332"/>
      <w:bookmarkStart w:id="509" w:name="_Toc141673757"/>
      <w:bookmarkStart w:id="510" w:name="_Toc141694972"/>
      <w:bookmarkStart w:id="511" w:name="_Toc141698017"/>
      <w:bookmarkStart w:id="512" w:name="_Toc141698196"/>
      <w:bookmarkStart w:id="513" w:name="_Toc141698371"/>
      <w:bookmarkStart w:id="514" w:name="_Toc141698538"/>
      <w:bookmarkStart w:id="515" w:name="_Toc141698705"/>
      <w:bookmarkStart w:id="516" w:name="_Toc141698687"/>
      <w:bookmarkStart w:id="517" w:name="_Toc141699022"/>
      <w:bookmarkStart w:id="518" w:name="_Toc141699190"/>
      <w:bookmarkStart w:id="519" w:name="_Toc141773809"/>
      <w:bookmarkStart w:id="520" w:name="_Toc141773979"/>
      <w:bookmarkStart w:id="521" w:name="_Toc143600333"/>
      <w:bookmarkStart w:id="522" w:name="_Toc141673758"/>
      <w:bookmarkStart w:id="523" w:name="_Toc141694973"/>
      <w:bookmarkStart w:id="524" w:name="_Toc141698018"/>
      <w:bookmarkStart w:id="525" w:name="_Toc141698197"/>
      <w:bookmarkStart w:id="526" w:name="_Toc141698372"/>
      <w:bookmarkStart w:id="527" w:name="_Toc141698539"/>
      <w:bookmarkStart w:id="528" w:name="_Toc141698706"/>
      <w:bookmarkStart w:id="529" w:name="_Toc141698688"/>
      <w:bookmarkStart w:id="530" w:name="_Toc141699023"/>
      <w:bookmarkStart w:id="531" w:name="_Toc141699191"/>
      <w:bookmarkStart w:id="532" w:name="_Toc141773810"/>
      <w:bookmarkStart w:id="533" w:name="_Toc141773980"/>
      <w:bookmarkStart w:id="534" w:name="_Toc143600334"/>
      <w:bookmarkStart w:id="535" w:name="_Toc141673759"/>
      <w:bookmarkStart w:id="536" w:name="_Toc141694974"/>
      <w:bookmarkStart w:id="537" w:name="_Toc141698019"/>
      <w:bookmarkStart w:id="538" w:name="_Toc141698198"/>
      <w:bookmarkStart w:id="539" w:name="_Toc141698373"/>
      <w:bookmarkStart w:id="540" w:name="_Toc141698540"/>
      <w:bookmarkStart w:id="541" w:name="_Toc141698707"/>
      <w:bookmarkStart w:id="542" w:name="_Toc141698689"/>
      <w:bookmarkStart w:id="543" w:name="_Toc141699024"/>
      <w:bookmarkStart w:id="544" w:name="_Toc141699192"/>
      <w:bookmarkStart w:id="545" w:name="_Toc141773811"/>
      <w:bookmarkStart w:id="546" w:name="_Toc141773981"/>
      <w:bookmarkStart w:id="547" w:name="_Toc143600335"/>
      <w:bookmarkStart w:id="548" w:name="_Toc141673760"/>
      <w:bookmarkStart w:id="549" w:name="_Toc141694975"/>
      <w:bookmarkStart w:id="550" w:name="_Toc141698020"/>
      <w:bookmarkStart w:id="551" w:name="_Toc141698199"/>
      <w:bookmarkStart w:id="552" w:name="_Toc141698374"/>
      <w:bookmarkStart w:id="553" w:name="_Toc141698541"/>
      <w:bookmarkStart w:id="554" w:name="_Toc141698708"/>
      <w:bookmarkStart w:id="555" w:name="_Toc141698690"/>
      <w:bookmarkStart w:id="556" w:name="_Toc141699025"/>
      <w:bookmarkStart w:id="557" w:name="_Toc141699193"/>
      <w:bookmarkStart w:id="558" w:name="_Toc141773812"/>
      <w:bookmarkStart w:id="559" w:name="_Toc141773982"/>
      <w:bookmarkStart w:id="560" w:name="_Toc143600336"/>
      <w:bookmarkStart w:id="561" w:name="_Toc141673770"/>
      <w:bookmarkStart w:id="562" w:name="_Toc141694985"/>
      <w:bookmarkStart w:id="563" w:name="_Toc141698030"/>
      <w:bookmarkStart w:id="564" w:name="_Toc141698209"/>
      <w:bookmarkStart w:id="565" w:name="_Toc141698384"/>
      <w:bookmarkStart w:id="566" w:name="_Toc141698551"/>
      <w:bookmarkStart w:id="567" w:name="_Toc141698718"/>
      <w:bookmarkStart w:id="568" w:name="_Toc141698867"/>
      <w:bookmarkStart w:id="569" w:name="_Toc141699036"/>
      <w:bookmarkStart w:id="570" w:name="_Toc141699204"/>
      <w:bookmarkStart w:id="571" w:name="_Toc141773823"/>
      <w:bookmarkStart w:id="572" w:name="_Toc141773993"/>
      <w:bookmarkStart w:id="573" w:name="_Toc141673831"/>
      <w:bookmarkStart w:id="574" w:name="_Toc141695046"/>
      <w:bookmarkStart w:id="575" w:name="_Toc141698091"/>
      <w:bookmarkStart w:id="576" w:name="_Toc141698270"/>
      <w:bookmarkStart w:id="577" w:name="_Toc141698445"/>
      <w:bookmarkStart w:id="578" w:name="_Toc141698612"/>
      <w:bookmarkStart w:id="579" w:name="_Toc141698779"/>
      <w:bookmarkStart w:id="580" w:name="_Toc141698928"/>
      <w:bookmarkStart w:id="581" w:name="_Toc141699097"/>
      <w:bookmarkStart w:id="582" w:name="_Toc141699265"/>
      <w:bookmarkStart w:id="583" w:name="_Toc141773884"/>
      <w:bookmarkStart w:id="584" w:name="_Toc141774054"/>
      <w:bookmarkStart w:id="585" w:name="_Toc141673848"/>
      <w:bookmarkStart w:id="586" w:name="_Toc141695063"/>
      <w:bookmarkStart w:id="587" w:name="_Toc141698108"/>
      <w:bookmarkStart w:id="588" w:name="_Toc141698287"/>
      <w:bookmarkStart w:id="589" w:name="_Toc141673850"/>
      <w:bookmarkStart w:id="590" w:name="_Toc141695065"/>
      <w:bookmarkStart w:id="591" w:name="_Toc141698110"/>
      <w:bookmarkStart w:id="592" w:name="_Toc141698289"/>
      <w:bookmarkStart w:id="593" w:name="_Toc141673852"/>
      <w:bookmarkStart w:id="594" w:name="_Toc141695067"/>
      <w:bookmarkStart w:id="595" w:name="_Toc141698112"/>
      <w:bookmarkStart w:id="596" w:name="_Toc141698291"/>
      <w:bookmarkStart w:id="597" w:name="_E_Funciones_trascendentales"/>
      <w:bookmarkStart w:id="598" w:name="_Funciones_trascendentales"/>
      <w:bookmarkStart w:id="599" w:name="Regularized_Gamma_functions"/>
      <w:bookmarkStart w:id="600" w:name="References"/>
      <w:bookmarkStart w:id="601" w:name="_Conceptos_estadísticos"/>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p>
    <w:sectPr w:rsidR="007C3D8F" w:rsidRPr="00E513E8" w:rsidSect="003F1A1D">
      <w:type w:val="oddPage"/>
      <w:pgSz w:w="11906" w:h="16838" w:code="9"/>
      <w:pgMar w:top="1418" w:right="1418" w:bottom="1418" w:left="1701" w:header="708" w:footer="708" w:gutter="0"/>
      <w:pgNumType w:fmt="numberInDash" w:start="1"/>
      <w:cols w:space="708"/>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84" w:author="Alejandro Bellogín" w:date="2017-01-16T15:01:00Z" w:initials="ABK">
    <w:p w14:paraId="7406AF6D" w14:textId="77777777" w:rsidR="00C50CDC" w:rsidRDefault="00C50CDC">
      <w:pPr>
        <w:pStyle w:val="Textocomentario"/>
      </w:pPr>
      <w:r>
        <w:rPr>
          <w:rStyle w:val="Refdecomentario"/>
        </w:rPr>
        <w:annotationRef/>
      </w:r>
      <w:r>
        <w:t>TODO</w:t>
      </w:r>
    </w:p>
  </w:comment>
  <w:comment w:id="170" w:author="Alejandro Bellogín" w:date="2017-01-16T15:08:00Z" w:initials="ABK">
    <w:p w14:paraId="3F84EC3F" w14:textId="77777777" w:rsidR="00C50CDC" w:rsidRDefault="00C50CDC">
      <w:pPr>
        <w:pStyle w:val="Textocomentario"/>
      </w:pPr>
      <w:r>
        <w:rPr>
          <w:rStyle w:val="Refdecomentario"/>
        </w:rPr>
        <w:annotationRef/>
      </w:r>
      <w:r>
        <w:t>Aquí estaría bien introducir una cita</w:t>
      </w:r>
    </w:p>
  </w:comment>
  <w:comment w:id="192" w:author="Alejandro Bellogín" w:date="2017-01-16T15:11:00Z" w:initials="ABK">
    <w:p w14:paraId="69680C45" w14:textId="77777777" w:rsidR="00C50CDC" w:rsidRDefault="00C50CDC">
      <w:pPr>
        <w:pStyle w:val="Textocomentario"/>
      </w:pPr>
      <w:r>
        <w:rPr>
          <w:rStyle w:val="Refdecomentario"/>
        </w:rPr>
        <w:annotationRef/>
      </w:r>
      <w:proofErr w:type="gramStart"/>
      <w:r>
        <w:t>Esta figura a qué viene?</w:t>
      </w:r>
      <w:proofErr w:type="gramEnd"/>
    </w:p>
  </w:comment>
  <w:comment w:id="193" w:author="Alejandro Gil Hernán" w:date="2017-01-16T18:01:00Z" w:initials="AGH">
    <w:p w14:paraId="21C776FF" w14:textId="6D1A330F" w:rsidR="00C50CDC" w:rsidRDefault="00C50CDC">
      <w:pPr>
        <w:pStyle w:val="Textocomentario"/>
      </w:pPr>
      <w:r>
        <w:rPr>
          <w:rStyle w:val="Refdecomentario"/>
        </w:rPr>
        <w:annotationRef/>
      </w:r>
      <w:r>
        <w:t>Quería mostrar gráficamente los n vecinos más cercanos, si no te convence la quito</w:t>
      </w:r>
    </w:p>
  </w:comment>
  <w:comment w:id="194" w:author="Alejandro Gil Hernán" w:date="2017-01-16T18:02:00Z" w:initials="AGH">
    <w:p w14:paraId="0746AE59" w14:textId="3D9B32EC" w:rsidR="00C50CDC" w:rsidRDefault="00C50CDC">
      <w:pPr>
        <w:pStyle w:val="Textocomentario"/>
      </w:pPr>
      <w:r>
        <w:rPr>
          <w:rStyle w:val="Refdecomentario"/>
        </w:rPr>
        <w:annotationRef/>
      </w:r>
    </w:p>
  </w:comment>
  <w:comment w:id="235" w:author="Alejandro Bellogín" w:date="2017-01-16T15:25:00Z" w:initials="ABK">
    <w:p w14:paraId="57AB95AC" w14:textId="77777777" w:rsidR="00C50CDC" w:rsidRDefault="00C50CDC">
      <w:pPr>
        <w:pStyle w:val="Textocomentario"/>
      </w:pPr>
      <w:r>
        <w:rPr>
          <w:rStyle w:val="Refdecomentario"/>
        </w:rPr>
        <w:annotationRef/>
      </w:r>
      <w:r>
        <w:t xml:space="preserve">Esta estructura es de otra librería. Puedes decir que la has utilizado porque se usa en </w:t>
      </w:r>
      <w:proofErr w:type="spellStart"/>
      <w:r>
        <w:t>Ranksys</w:t>
      </w:r>
      <w:proofErr w:type="spellEnd"/>
      <w:r>
        <w:t>, pero no está desarrollada o definida allí</w:t>
      </w:r>
    </w:p>
  </w:comment>
  <w:comment w:id="236" w:author="Alejandro Gil Hernán" w:date="2017-01-16T18:10:00Z" w:initials="AGH">
    <w:p w14:paraId="760628E7" w14:textId="146EC9DC" w:rsidR="00C50CDC" w:rsidRDefault="00C50CDC">
      <w:pPr>
        <w:pStyle w:val="Textocomentario"/>
      </w:pPr>
      <w:r>
        <w:rPr>
          <w:rStyle w:val="Refdecomentario"/>
        </w:rPr>
        <w:annotationRef/>
      </w:r>
      <w:r>
        <w:t xml:space="preserve">Pensaba que sí, simplemente quería hacer referencia a </w:t>
      </w:r>
      <w:proofErr w:type="spellStart"/>
      <w:r>
        <w:t>RankSys</w:t>
      </w:r>
      <w:proofErr w:type="spellEnd"/>
      <w:r>
        <w:t>, así que la cambio</w:t>
      </w:r>
    </w:p>
    <w:p w14:paraId="7942BA96" w14:textId="77777777" w:rsidR="00C50CDC" w:rsidRDefault="00C50CDC">
      <w:pPr>
        <w:pStyle w:val="Textocomentario"/>
      </w:pPr>
    </w:p>
  </w:comment>
  <w:comment w:id="237" w:author="Alejandro Gil Hernán" w:date="2017-01-16T18:11:00Z" w:initials="AGH">
    <w:p w14:paraId="10A1D994" w14:textId="2C24C514" w:rsidR="00C50CDC" w:rsidRDefault="00C50CDC">
      <w:pPr>
        <w:pStyle w:val="Textocomentario"/>
      </w:pPr>
      <w:r>
        <w:rPr>
          <w:rStyle w:val="Refdecomentario"/>
        </w:rPr>
        <w:annotationRef/>
      </w:r>
    </w:p>
  </w:comment>
  <w:comment w:id="249" w:author="Alejandro Bellogín" w:date="2017-01-16T15:30:00Z" w:initials="ABK">
    <w:p w14:paraId="17B9C38A" w14:textId="77777777" w:rsidR="00C50CDC" w:rsidRDefault="00C50CDC" w:rsidP="00650792">
      <w:pPr>
        <w:pStyle w:val="Textocomentario"/>
      </w:pPr>
      <w:r>
        <w:rPr>
          <w:rStyle w:val="Refdecomentario"/>
        </w:rPr>
        <w:annotationRef/>
      </w:r>
      <w:proofErr w:type="gramStart"/>
      <w:r>
        <w:t>Quitar?</w:t>
      </w:r>
      <w:proofErr w:type="gramEnd"/>
      <w:r>
        <w:t xml:space="preserve"> </w:t>
      </w:r>
      <w:proofErr w:type="gramStart"/>
      <w:r>
        <w:t>O vas a completar el párrafo anterior con las cosas que tienes mencionadas aquí?</w:t>
      </w:r>
      <w:proofErr w:type="gramEnd"/>
    </w:p>
  </w:comment>
  <w:comment w:id="253" w:author="Alejandro Bellogín" w:date="2017-01-16T15:30:00Z" w:initials="ABK">
    <w:p w14:paraId="6C99C2D2" w14:textId="77777777" w:rsidR="00C50CDC" w:rsidRDefault="00C50CDC">
      <w:pPr>
        <w:pStyle w:val="Textocomentario"/>
      </w:pPr>
      <w:r>
        <w:rPr>
          <w:rStyle w:val="Refdecomentario"/>
        </w:rPr>
        <w:annotationRef/>
      </w:r>
      <w:proofErr w:type="gramStart"/>
      <w:r>
        <w:t>Quitar?</w:t>
      </w:r>
      <w:proofErr w:type="gramEnd"/>
      <w:r>
        <w:t xml:space="preserve"> </w:t>
      </w:r>
      <w:proofErr w:type="gramStart"/>
      <w:r>
        <w:t>O vas a completar el párrafo anterior con las cosas que tienes mencionadas aquí?</w:t>
      </w:r>
      <w:proofErr w:type="gramEnd"/>
    </w:p>
  </w:comment>
  <w:comment w:id="254" w:author="Alejandro Gil Hernán" w:date="2017-01-16T18:15:00Z" w:initials="AGH">
    <w:p w14:paraId="4FFE76C0" w14:textId="3C845FDF" w:rsidR="00C50CDC" w:rsidRDefault="00C50CDC">
      <w:pPr>
        <w:pStyle w:val="Textocomentario"/>
      </w:pPr>
      <w:r>
        <w:rPr>
          <w:rStyle w:val="Refdecomentario"/>
        </w:rPr>
        <w:annotationRef/>
      </w:r>
      <w:proofErr w:type="gramStart"/>
      <w:r>
        <w:t>Mejor así?</w:t>
      </w:r>
      <w:proofErr w:type="gramEnd"/>
    </w:p>
  </w:comment>
  <w:comment w:id="255" w:author="Alejandro Gil Hernán" w:date="2017-01-16T18:15:00Z" w:initials="AGH">
    <w:p w14:paraId="612C003D" w14:textId="7011FBAC" w:rsidR="00C50CDC" w:rsidRDefault="00C50CDC">
      <w:pPr>
        <w:pStyle w:val="Textocomentario"/>
      </w:pPr>
      <w:r>
        <w:rPr>
          <w:rStyle w:val="Refdecomentario"/>
        </w:rPr>
        <w:annotationRef/>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7406AF6D" w15:done="0"/>
  <w15:commentEx w15:paraId="3F84EC3F" w15:done="0"/>
  <w15:commentEx w15:paraId="69680C45" w15:done="0"/>
  <w15:commentEx w15:paraId="21C776FF" w15:paraIdParent="69680C45" w15:done="0"/>
  <w15:commentEx w15:paraId="0746AE59" w15:paraIdParent="69680C45" w15:done="0"/>
  <w15:commentEx w15:paraId="57AB95AC" w15:done="0"/>
  <w15:commentEx w15:paraId="7942BA96" w15:paraIdParent="57AB95AC" w15:done="0"/>
  <w15:commentEx w15:paraId="10A1D994" w15:paraIdParent="57AB95AC" w15:done="0"/>
  <w15:commentEx w15:paraId="17B9C38A" w15:done="0"/>
  <w15:commentEx w15:paraId="6C99C2D2" w15:done="0"/>
  <w15:commentEx w15:paraId="4FFE76C0" w15:paraIdParent="6C99C2D2" w15:done="0"/>
  <w15:commentEx w15:paraId="612C003D" w15:paraIdParent="6C99C2D2"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1A066DB" w14:textId="77777777" w:rsidR="00CB2DEE" w:rsidRDefault="00CB2DEE">
      <w:r>
        <w:separator/>
      </w:r>
    </w:p>
  </w:endnote>
  <w:endnote w:type="continuationSeparator" w:id="0">
    <w:p w14:paraId="2B5F51BE" w14:textId="77777777" w:rsidR="00CB2DEE" w:rsidRDefault="00CB2DE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Symbol">
    <w:panose1 w:val="05050102010706020507"/>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Verdana">
    <w:panose1 w:val="020B0604030504040204"/>
    <w:charset w:val="00"/>
    <w:family w:val="auto"/>
    <w:pitch w:val="variable"/>
    <w:sig w:usb0="A10006FF" w:usb1="4000205B" w:usb2="00000010" w:usb3="00000000" w:csb0="0000019F" w:csb1="00000000"/>
  </w:font>
  <w:font w:name="Tahoma">
    <w:panose1 w:val="020B0604030504040204"/>
    <w:charset w:val="00"/>
    <w:family w:val="auto"/>
    <w:pitch w:val="variable"/>
    <w:sig w:usb0="E1002EFF" w:usb1="C000605B" w:usb2="00000029" w:usb3="00000000" w:csb0="000101FF" w:csb1="00000000"/>
  </w:font>
  <w:font w:name="MS Mincho">
    <w:panose1 w:val="02020609040205080304"/>
    <w:charset w:val="80"/>
    <w:family w:val="auto"/>
    <w:pitch w:val="variable"/>
    <w:sig w:usb0="E00002FF" w:usb1="6AC7FDFB" w:usb2="08000012" w:usb3="00000000" w:csb0="0002009F" w:csb1="00000000"/>
  </w:font>
  <w:font w:name="Helvetica">
    <w:panose1 w:val="00000000000000000000"/>
    <w:charset w:val="00"/>
    <w:family w:val="auto"/>
    <w:pitch w:val="variable"/>
    <w:sig w:usb0="E00002FF" w:usb1="5000785B" w:usb2="00000000" w:usb3="00000000" w:csb0="0000019F" w:csb1="00000000"/>
  </w:font>
  <w:font w:name="BatangChe">
    <w:panose1 w:val="02030609000101010101"/>
    <w:charset w:val="81"/>
    <w:family w:val="auto"/>
    <w:pitch w:val="variable"/>
    <w:sig w:usb0="B00002AF" w:usb1="69D77CFB" w:usb2="00000030" w:usb3="00000000" w:csb0="0008009F" w:csb1="00000000"/>
  </w:font>
  <w:font w:name="Calibri">
    <w:panose1 w:val="020F0502020204030204"/>
    <w:charset w:val="00"/>
    <w:family w:val="auto"/>
    <w:pitch w:val="variable"/>
    <w:sig w:usb0="E00002FF" w:usb1="4000ACFF" w:usb2="00000001" w:usb3="00000000" w:csb0="0000019F" w:csb1="00000000"/>
  </w:font>
  <w:font w:name="NimbusRomNo9L-Medi">
    <w:altName w:val="Cambria"/>
    <w:panose1 w:val="00000000000000000000"/>
    <w:charset w:val="00"/>
    <w:family w:val="auto"/>
    <w:notTrueType/>
    <w:pitch w:val="default"/>
    <w:sig w:usb0="00000003" w:usb1="00000000" w:usb2="00000000" w:usb3="00000000" w:csb0="00000001" w:csb1="00000000"/>
  </w:font>
  <w:font w:name="Proxima Nova">
    <w:altName w:val="Times New Roman"/>
    <w:panose1 w:val="00000000000000000000"/>
    <w:charset w:val="00"/>
    <w:family w:val="roman"/>
    <w:notTrueType/>
    <w:pitch w:val="default"/>
  </w:font>
  <w:font w:name="NimbusRomNo9L-Regu">
    <w:altName w:val="Calibri"/>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auto"/>
    <w:pitch w:val="variable"/>
    <w:sig w:usb0="E00002FF" w:usb1="420024FF" w:usb2="00000000" w:usb3="00000000" w:csb0="0000019F" w:csb1="00000000"/>
  </w:font>
  <w:font w:name="cmr12">
    <w:altName w:val="Cambria"/>
    <w:charset w:val="00"/>
    <w:family w:val="swiss"/>
    <w:pitch w:val="variable"/>
    <w:sig w:usb0="00000003" w:usb1="00000000" w:usb2="00000000" w:usb3="00000000" w:csb0="00000001" w:csb1="00000000"/>
  </w:font>
  <w:font w:name="Menlo">
    <w:altName w:val="Calibri"/>
    <w:panose1 w:val="020B0609030804020204"/>
    <w:charset w:val="00"/>
    <w:family w:val="auto"/>
    <w:pitch w:val="variable"/>
    <w:sig w:usb0="E60022FF" w:usb1="D200F9FB" w:usb2="02000028" w:usb3="00000000" w:csb0="000001DF" w:csb1="00000000"/>
  </w:font>
  <w:font w:name="Consolas">
    <w:panose1 w:val="020B0609020204030204"/>
    <w:charset w:val="00"/>
    <w:family w:val="auto"/>
    <w:pitch w:val="variable"/>
    <w:sig w:usb0="E10002FF" w:usb1="4000FCFF" w:usb2="00000009" w:usb3="00000000" w:csb0="0000019F" w:csb1="00000000"/>
  </w:font>
  <w:font w:name="Calibri Light">
    <w:panose1 w:val="020F0302020204030204"/>
    <w:charset w:val="00"/>
    <w:family w:val="auto"/>
    <w:pitch w:val="variable"/>
    <w:sig w:usb0="A00002EF" w:usb1="4000207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5CCA130" w14:textId="77777777" w:rsidR="00C50CDC" w:rsidRDefault="00C50CDC" w:rsidP="003F1A1D">
    <w:pPr>
      <w:pStyle w:val="Piedepgina"/>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11</w:t>
    </w:r>
    <w:r>
      <w:rPr>
        <w:rStyle w:val="Nmerodepgina"/>
      </w:rPr>
      <w:fldChar w:fldCharType="end"/>
    </w:r>
  </w:p>
  <w:p w14:paraId="16506DC1" w14:textId="77777777" w:rsidR="00C50CDC" w:rsidRDefault="00C50CDC" w:rsidP="00A00BC2">
    <w:pPr>
      <w:pStyle w:val="Piedepgina"/>
      <w:ind w:right="360"/>
    </w:pPr>
  </w:p>
</w:ftr>
</file>

<file path=word/footer10.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6490C8B" w14:textId="77777777" w:rsidR="00C50CDC" w:rsidRPr="00F54D15" w:rsidRDefault="00C50CDC" w:rsidP="00DB6131">
    <w:pPr>
      <w:pStyle w:val="Piedepgina"/>
      <w:ind w:right="360"/>
      <w:rPr>
        <w:lang w:val="en-US"/>
      </w:rPr>
    </w:pPr>
  </w:p>
  <w:p w14:paraId="2B7300E5" w14:textId="77777777" w:rsidR="00C50CDC" w:rsidRPr="00DB6131" w:rsidRDefault="00C50CDC" w:rsidP="00DB6131">
    <w:pPr>
      <w:pStyle w:val="Piedepgina"/>
      <w:rPr>
        <w:lang w:val="en-US"/>
      </w:rPr>
    </w:pPr>
  </w:p>
</w:ftr>
</file>

<file path=word/footer1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F4B0A2C" w14:textId="77777777" w:rsidR="00C50CDC" w:rsidRPr="00DB6131" w:rsidRDefault="00C50CDC" w:rsidP="00DB6131">
    <w:pPr>
      <w:pStyle w:val="Piedepgina"/>
      <w:rPr>
        <w:lang w:val="en-US"/>
      </w:rP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2468A53" w14:textId="77777777" w:rsidR="00C50CDC" w:rsidRPr="009704D8" w:rsidRDefault="00C50CDC" w:rsidP="00A00BC2">
    <w:pPr>
      <w:pStyle w:val="Piedepgina"/>
      <w:framePr w:wrap="around" w:vAnchor="text" w:hAnchor="margin" w:xAlign="right" w:y="1"/>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8DE5109" w14:textId="77777777" w:rsidR="00C50CDC" w:rsidRPr="003337E3" w:rsidRDefault="00C50CDC" w:rsidP="003337E3">
    <w:pPr>
      <w:pStyle w:val="Piedepgina"/>
      <w:jc w:val="right"/>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2E59CCC" w14:textId="5974ED84" w:rsidR="00C50CDC" w:rsidRPr="003337E3" w:rsidRDefault="00C50CDC" w:rsidP="003337E3">
    <w:pPr>
      <w:pStyle w:val="Piedepgina"/>
      <w:pBdr>
        <w:top w:val="single" w:sz="4" w:space="1" w:color="auto"/>
      </w:pBdr>
      <w:jc w:val="right"/>
    </w:pPr>
    <w:r>
      <w:rPr>
        <w:rStyle w:val="Nmerodepgina"/>
      </w:rPr>
      <w:fldChar w:fldCharType="begin"/>
    </w:r>
    <w:r>
      <w:rPr>
        <w:rStyle w:val="Nmerodepgina"/>
      </w:rPr>
      <w:instrText xml:space="preserve"> PAGE </w:instrText>
    </w:r>
    <w:r>
      <w:rPr>
        <w:rStyle w:val="Nmerodepgina"/>
      </w:rPr>
      <w:fldChar w:fldCharType="separate"/>
    </w:r>
    <w:r w:rsidR="0064670F">
      <w:rPr>
        <w:rStyle w:val="Nmerodepgina"/>
        <w:noProof/>
      </w:rPr>
      <w:t>1</w:t>
    </w:r>
    <w:r>
      <w:rPr>
        <w:rStyle w:val="Nmerodepgina"/>
      </w:rPr>
      <w:fldChar w:fldCharType="end"/>
    </w: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399CCEA" w14:textId="7588537A" w:rsidR="00C50CDC" w:rsidRPr="003337E3" w:rsidRDefault="00C50CDC" w:rsidP="003337E3">
    <w:pPr>
      <w:pStyle w:val="Piedepgina"/>
      <w:pBdr>
        <w:top w:val="single" w:sz="4" w:space="1" w:color="auto"/>
      </w:pBdr>
      <w:jc w:val="right"/>
    </w:pPr>
    <w:r>
      <w:rPr>
        <w:rStyle w:val="Nmerodepgina"/>
      </w:rPr>
      <w:fldChar w:fldCharType="begin"/>
    </w:r>
    <w:r>
      <w:rPr>
        <w:rStyle w:val="Nmerodepgina"/>
      </w:rPr>
      <w:instrText xml:space="preserve"> PAGE </w:instrText>
    </w:r>
    <w:r>
      <w:rPr>
        <w:rStyle w:val="Nmerodepgina"/>
      </w:rPr>
      <w:fldChar w:fldCharType="separate"/>
    </w:r>
    <w:r w:rsidR="0064670F">
      <w:rPr>
        <w:rStyle w:val="Nmerodepgina"/>
        <w:noProof/>
      </w:rPr>
      <w:t>i</w:t>
    </w:r>
    <w:r>
      <w:rPr>
        <w:rStyle w:val="Nmerodepgina"/>
      </w:rPr>
      <w:fldChar w:fldCharType="end"/>
    </w: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9B1BB65" w14:textId="6C91DA87" w:rsidR="00C50CDC" w:rsidRDefault="00C50CDC" w:rsidP="005A4DC8">
    <w:pPr>
      <w:pStyle w:val="Piedepgina"/>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493100">
      <w:rPr>
        <w:rStyle w:val="Nmerodepgina"/>
        <w:noProof/>
      </w:rPr>
      <w:t>23</w:t>
    </w:r>
    <w:r>
      <w:rPr>
        <w:rStyle w:val="Nmerodepgina"/>
      </w:rPr>
      <w:fldChar w:fldCharType="end"/>
    </w:r>
  </w:p>
  <w:p w14:paraId="426EEB9B" w14:textId="77777777" w:rsidR="00C50CDC" w:rsidRPr="004C3934" w:rsidRDefault="00C50CDC" w:rsidP="004C3934">
    <w:pPr>
      <w:pStyle w:val="Piedepgina"/>
      <w:pBdr>
        <w:top w:val="single" w:sz="4" w:space="0" w:color="auto"/>
      </w:pBdr>
      <w:ind w:right="360"/>
      <w:jc w:val="left"/>
    </w:pPr>
  </w:p>
</w:ftr>
</file>

<file path=word/footer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38D4C8C" w14:textId="229C018F" w:rsidR="00C50CDC" w:rsidRDefault="00C50CDC" w:rsidP="005A4DC8">
    <w:pPr>
      <w:pStyle w:val="Piedepgina"/>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493100">
      <w:rPr>
        <w:rStyle w:val="Nmerodepgina"/>
        <w:noProof/>
      </w:rPr>
      <w:t>28</w:t>
    </w:r>
    <w:r>
      <w:rPr>
        <w:rStyle w:val="Nmerodepgina"/>
      </w:rPr>
      <w:fldChar w:fldCharType="end"/>
    </w:r>
  </w:p>
  <w:p w14:paraId="4EBE6575" w14:textId="77777777" w:rsidR="00C50CDC" w:rsidRPr="004C3934" w:rsidRDefault="00C50CDC" w:rsidP="006631F0">
    <w:pPr>
      <w:pStyle w:val="Piedepgina"/>
      <w:pBdr>
        <w:top w:val="single" w:sz="4" w:space="0" w:color="auto"/>
      </w:pBdr>
      <w:ind w:right="360"/>
      <w:jc w:val="left"/>
    </w:pPr>
  </w:p>
</w:ftr>
</file>

<file path=word/footer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82E9380" w14:textId="77777777" w:rsidR="00C50CDC" w:rsidRPr="00F54D15" w:rsidRDefault="00C50CDC" w:rsidP="00DB6131">
    <w:pPr>
      <w:pStyle w:val="Piedepgina"/>
      <w:ind w:right="360"/>
      <w:rPr>
        <w:lang w:val="en-US"/>
      </w:rPr>
    </w:pPr>
  </w:p>
  <w:p w14:paraId="5DDD83F1" w14:textId="77777777" w:rsidR="00C50CDC" w:rsidRPr="00DB6131" w:rsidRDefault="00C50CDC" w:rsidP="00DB6131">
    <w:pPr>
      <w:pStyle w:val="Piedepgina"/>
      <w:rPr>
        <w:lang w:val="en-US"/>
      </w:rPr>
    </w:pPr>
  </w:p>
</w:ftr>
</file>

<file path=word/footer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E70F31D" w14:textId="46507C8F" w:rsidR="00C50CDC" w:rsidRDefault="00C50CDC" w:rsidP="00DB6131">
    <w:pPr>
      <w:pStyle w:val="Piedepgina"/>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496921">
      <w:rPr>
        <w:rStyle w:val="Nmerodepgina"/>
        <w:noProof/>
      </w:rPr>
      <w:t>I</w:t>
    </w:r>
    <w:r>
      <w:rPr>
        <w:rStyle w:val="Nmerodepgina"/>
      </w:rPr>
      <w:fldChar w:fldCharType="end"/>
    </w:r>
  </w:p>
  <w:p w14:paraId="0E2B8810" w14:textId="77777777" w:rsidR="00C50CDC" w:rsidRDefault="00C50CDC" w:rsidP="00DB6131">
    <w:pPr>
      <w:pStyle w:val="Piedepgina"/>
      <w:ind w:right="360"/>
      <w:rPr>
        <w:lang w:val="en-US"/>
      </w:rPr>
    </w:pPr>
    <w:r>
      <w:rPr>
        <w:vertAlign w:val="superscript"/>
        <w:lang w:val="en-US"/>
      </w:rPr>
      <w:t>1</w:t>
    </w:r>
    <w:r w:rsidRPr="00FC13F6">
      <w:rPr>
        <w:lang w:val="en-US"/>
      </w:rPr>
      <w:t xml:space="preserve">NMSLIB (GitHub) - </w:t>
    </w:r>
    <w:r>
      <w:fldChar w:fldCharType="begin"/>
    </w:r>
    <w:r w:rsidRPr="00BC0BC8">
      <w:rPr>
        <w:lang w:val="en-GB"/>
        <w:rPrChange w:id="469" w:author="Alejandro Bellogín" w:date="2017-01-16T14:53:00Z">
          <w:rPr/>
        </w:rPrChange>
      </w:rPr>
      <w:instrText>HYPERLINK "https://github.com/searchivarius/NMSLIB"</w:instrText>
    </w:r>
    <w:r>
      <w:fldChar w:fldCharType="separate"/>
    </w:r>
    <w:r w:rsidRPr="00F54D15">
      <w:rPr>
        <w:rStyle w:val="Hipervnculo"/>
        <w:lang w:val="en-US"/>
      </w:rPr>
      <w:t>https://github.com/searchivarius/NMSLIB</w:t>
    </w:r>
    <w:r>
      <w:fldChar w:fldCharType="end"/>
    </w:r>
  </w:p>
  <w:p w14:paraId="370F9033" w14:textId="77777777" w:rsidR="00C50CDC" w:rsidRPr="00F54D15" w:rsidRDefault="00C50CDC" w:rsidP="00DB6131">
    <w:pPr>
      <w:pStyle w:val="Piedepgina"/>
      <w:ind w:right="360"/>
      <w:rPr>
        <w:lang w:val="en-US"/>
      </w:rPr>
    </w:pPr>
    <w:r>
      <w:rPr>
        <w:vertAlign w:val="superscript"/>
        <w:lang w:val="en-US"/>
      </w:rPr>
      <w:t>2</w:t>
    </w:r>
    <w:r>
      <w:rPr>
        <w:lang w:val="en-US"/>
      </w:rPr>
      <w:t xml:space="preserve">Apache </w:t>
    </w:r>
    <w:proofErr w:type="spellStart"/>
    <w:r>
      <w:rPr>
        <w:lang w:val="en-US"/>
      </w:rPr>
      <w:t>Trhift</w:t>
    </w:r>
    <w:proofErr w:type="spellEnd"/>
    <w:r>
      <w:rPr>
        <w:lang w:val="en-US"/>
      </w:rPr>
      <w:t xml:space="preserve"> - </w:t>
    </w:r>
    <w:r>
      <w:fldChar w:fldCharType="begin"/>
    </w:r>
    <w:r w:rsidRPr="00BC0BC8">
      <w:rPr>
        <w:lang w:val="en-GB"/>
        <w:rPrChange w:id="470" w:author="Alejandro Bellogín" w:date="2017-01-16T14:53:00Z">
          <w:rPr/>
        </w:rPrChange>
      </w:rPr>
      <w:instrText>HYPERLINK "http://www-eu.apache.org/dist/thrift/0.9.2/"</w:instrText>
    </w:r>
    <w:r>
      <w:fldChar w:fldCharType="separate"/>
    </w:r>
    <w:r w:rsidRPr="00F54D15">
      <w:rPr>
        <w:rStyle w:val="Hipervnculo"/>
        <w:lang w:val="en-US"/>
      </w:rPr>
      <w:t>http://www-eu.apache.org/dist/thrift/0.9.2/</w:t>
    </w:r>
    <w:r>
      <w:fldChar w:fldCharType="end"/>
    </w:r>
  </w:p>
  <w:p w14:paraId="6B1BCBD1" w14:textId="77777777" w:rsidR="00C50CDC" w:rsidRPr="00F54D15" w:rsidRDefault="00C50CDC" w:rsidP="00DB6131">
    <w:pPr>
      <w:pStyle w:val="Piedepgina"/>
      <w:ind w:right="360"/>
      <w:rPr>
        <w:lang w:val="en-US"/>
      </w:rPr>
    </w:pPr>
  </w:p>
  <w:p w14:paraId="24670238" w14:textId="77777777" w:rsidR="00C50CDC" w:rsidRPr="00DB6131" w:rsidRDefault="00C50CDC" w:rsidP="00DB6131">
    <w:pPr>
      <w:pStyle w:val="Piedepgina"/>
      <w:rPr>
        <w:lang w:val="en-US"/>
      </w:rP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485C64A" w14:textId="77777777" w:rsidR="00CB2DEE" w:rsidRDefault="00CB2DEE">
      <w:r>
        <w:separator/>
      </w:r>
    </w:p>
  </w:footnote>
  <w:footnote w:type="continuationSeparator" w:id="0">
    <w:p w14:paraId="36CBBDC1" w14:textId="77777777" w:rsidR="00CB2DEE" w:rsidRDefault="00CB2DEE">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69B5080" w14:textId="77777777" w:rsidR="00C50CDC" w:rsidRDefault="00C50CDC">
    <w:pPr>
      <w:pStyle w:val="Encabezado"/>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7BA5491" w14:textId="77777777" w:rsidR="00C50CDC" w:rsidRDefault="00C50CDC">
    <w:pPr>
      <w:pStyle w:val="Encabezado"/>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9DA24D1" w14:textId="77777777" w:rsidR="00C50CDC" w:rsidRDefault="00C50CDC">
    <w:pPr>
      <w:pStyle w:val="Encabezado"/>
    </w:pPr>
    <w:r>
      <w:t>Presupuesto</w:t>
    </w: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ECB045B" w14:textId="77777777" w:rsidR="00C50CDC" w:rsidRDefault="00C50CDC">
    <w:pPr>
      <w:pStyle w:val="Encabezado"/>
      <w:jc w:val="right"/>
      <w:rPr>
        <w:u w:val="single"/>
      </w:rPr>
    </w:pPr>
  </w:p>
  <w:p w14:paraId="2D72F4A6" w14:textId="77777777" w:rsidR="00C50CDC" w:rsidRDefault="00C50CDC">
    <w:pPr>
      <w:pStyle w:val="Encabezado"/>
      <w:rPr>
        <w:u w:val="single"/>
      </w:rPr>
    </w:pPr>
  </w:p>
  <w:p w14:paraId="2E203E3A" w14:textId="77777777" w:rsidR="00C50CDC" w:rsidRDefault="00C50CDC">
    <w:pPr>
      <w:pStyle w:val="Encabezado"/>
      <w:rPr>
        <w:u w:val="single"/>
      </w:rP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E"/>
    <w:multiLevelType w:val="singleLevel"/>
    <w:tmpl w:val="D188D23A"/>
    <w:lvl w:ilvl="0">
      <w:start w:val="1"/>
      <w:numFmt w:val="decimal"/>
      <w:pStyle w:val="Listaconnmeros3"/>
      <w:lvlText w:val="%1."/>
      <w:lvlJc w:val="left"/>
      <w:pPr>
        <w:tabs>
          <w:tab w:val="num" w:pos="926"/>
        </w:tabs>
        <w:ind w:left="926" w:hanging="360"/>
      </w:pPr>
    </w:lvl>
  </w:abstractNum>
  <w:abstractNum w:abstractNumId="1">
    <w:nsid w:val="02244556"/>
    <w:multiLevelType w:val="multilevel"/>
    <w:tmpl w:val="5628C54E"/>
    <w:lvl w:ilvl="0">
      <w:start w:val="1"/>
      <w:numFmt w:val="bullet"/>
      <w:lvlText w:val=""/>
      <w:lvlJc w:val="left"/>
      <w:pPr>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10A4127B"/>
    <w:multiLevelType w:val="hybridMultilevel"/>
    <w:tmpl w:val="6A1C1BA0"/>
    <w:lvl w:ilvl="0" w:tplc="0C0A0001">
      <w:start w:val="1"/>
      <w:numFmt w:val="bullet"/>
      <w:lvlText w:val=""/>
      <w:lvlJc w:val="left"/>
      <w:pPr>
        <w:tabs>
          <w:tab w:val="num" w:pos="1077"/>
        </w:tabs>
        <w:ind w:left="1077" w:hanging="360"/>
      </w:pPr>
      <w:rPr>
        <w:rFonts w:ascii="Symbol" w:hAnsi="Symbol" w:hint="default"/>
      </w:rPr>
    </w:lvl>
    <w:lvl w:ilvl="1" w:tplc="F9D85D04">
      <w:start w:val="1"/>
      <w:numFmt w:val="bullet"/>
      <w:pStyle w:val="PrrafoArial5Car1CarCar"/>
      <w:lvlText w:val="o"/>
      <w:lvlJc w:val="left"/>
      <w:pPr>
        <w:tabs>
          <w:tab w:val="num" w:pos="1797"/>
        </w:tabs>
        <w:ind w:left="1797" w:hanging="360"/>
      </w:pPr>
      <w:rPr>
        <w:rFonts w:ascii="Courier New" w:hAnsi="Courier New" w:cs="Courier New" w:hint="default"/>
      </w:rPr>
    </w:lvl>
    <w:lvl w:ilvl="2" w:tplc="0C0A0005" w:tentative="1">
      <w:start w:val="1"/>
      <w:numFmt w:val="bullet"/>
      <w:lvlText w:val=""/>
      <w:lvlJc w:val="left"/>
      <w:pPr>
        <w:tabs>
          <w:tab w:val="num" w:pos="2517"/>
        </w:tabs>
        <w:ind w:left="2517" w:hanging="360"/>
      </w:pPr>
      <w:rPr>
        <w:rFonts w:ascii="Wingdings" w:hAnsi="Wingdings" w:hint="default"/>
      </w:rPr>
    </w:lvl>
    <w:lvl w:ilvl="3" w:tplc="0C0A0001" w:tentative="1">
      <w:start w:val="1"/>
      <w:numFmt w:val="bullet"/>
      <w:lvlText w:val=""/>
      <w:lvlJc w:val="left"/>
      <w:pPr>
        <w:tabs>
          <w:tab w:val="num" w:pos="3237"/>
        </w:tabs>
        <w:ind w:left="3237" w:hanging="360"/>
      </w:pPr>
      <w:rPr>
        <w:rFonts w:ascii="Symbol" w:hAnsi="Symbol" w:hint="default"/>
      </w:rPr>
    </w:lvl>
    <w:lvl w:ilvl="4" w:tplc="0C0A0003" w:tentative="1">
      <w:start w:val="1"/>
      <w:numFmt w:val="bullet"/>
      <w:lvlText w:val="o"/>
      <w:lvlJc w:val="left"/>
      <w:pPr>
        <w:tabs>
          <w:tab w:val="num" w:pos="3957"/>
        </w:tabs>
        <w:ind w:left="3957" w:hanging="360"/>
      </w:pPr>
      <w:rPr>
        <w:rFonts w:ascii="Courier New" w:hAnsi="Courier New" w:cs="Courier New" w:hint="default"/>
      </w:rPr>
    </w:lvl>
    <w:lvl w:ilvl="5" w:tplc="0C0A0005" w:tentative="1">
      <w:start w:val="1"/>
      <w:numFmt w:val="bullet"/>
      <w:lvlText w:val=""/>
      <w:lvlJc w:val="left"/>
      <w:pPr>
        <w:tabs>
          <w:tab w:val="num" w:pos="4677"/>
        </w:tabs>
        <w:ind w:left="4677" w:hanging="360"/>
      </w:pPr>
      <w:rPr>
        <w:rFonts w:ascii="Wingdings" w:hAnsi="Wingdings" w:hint="default"/>
      </w:rPr>
    </w:lvl>
    <w:lvl w:ilvl="6" w:tplc="0C0A0001" w:tentative="1">
      <w:start w:val="1"/>
      <w:numFmt w:val="bullet"/>
      <w:lvlText w:val=""/>
      <w:lvlJc w:val="left"/>
      <w:pPr>
        <w:tabs>
          <w:tab w:val="num" w:pos="5397"/>
        </w:tabs>
        <w:ind w:left="5397" w:hanging="360"/>
      </w:pPr>
      <w:rPr>
        <w:rFonts w:ascii="Symbol" w:hAnsi="Symbol" w:hint="default"/>
      </w:rPr>
    </w:lvl>
    <w:lvl w:ilvl="7" w:tplc="0C0A0003" w:tentative="1">
      <w:start w:val="1"/>
      <w:numFmt w:val="bullet"/>
      <w:lvlText w:val="o"/>
      <w:lvlJc w:val="left"/>
      <w:pPr>
        <w:tabs>
          <w:tab w:val="num" w:pos="6117"/>
        </w:tabs>
        <w:ind w:left="6117" w:hanging="360"/>
      </w:pPr>
      <w:rPr>
        <w:rFonts w:ascii="Courier New" w:hAnsi="Courier New" w:cs="Courier New" w:hint="default"/>
      </w:rPr>
    </w:lvl>
    <w:lvl w:ilvl="8" w:tplc="0C0A0005" w:tentative="1">
      <w:start w:val="1"/>
      <w:numFmt w:val="bullet"/>
      <w:lvlText w:val=""/>
      <w:lvlJc w:val="left"/>
      <w:pPr>
        <w:tabs>
          <w:tab w:val="num" w:pos="6837"/>
        </w:tabs>
        <w:ind w:left="6837" w:hanging="360"/>
      </w:pPr>
      <w:rPr>
        <w:rFonts w:ascii="Wingdings" w:hAnsi="Wingdings" w:hint="default"/>
      </w:rPr>
    </w:lvl>
  </w:abstractNum>
  <w:abstractNum w:abstractNumId="3">
    <w:nsid w:val="11F33F62"/>
    <w:multiLevelType w:val="multilevel"/>
    <w:tmpl w:val="B31818FE"/>
    <w:lvl w:ilvl="0">
      <w:start w:val="3"/>
      <w:numFmt w:val="upperLetter"/>
      <w:suff w:val="nothing"/>
      <w:lvlText w:val="Anexo %1"/>
      <w:lvlJc w:val="left"/>
      <w:pPr>
        <w:ind w:left="695" w:hanging="360"/>
      </w:pPr>
      <w:rPr>
        <w:rFonts w:hint="default"/>
      </w:rPr>
    </w:lvl>
    <w:lvl w:ilvl="1">
      <w:start w:val="1"/>
      <w:numFmt w:val="upperRoman"/>
      <w:pStyle w:val="TituloAnexoPFC"/>
      <w:suff w:val="space"/>
      <w:lvlText w:val="%1.%2."/>
      <w:lvlJc w:val="left"/>
      <w:pPr>
        <w:ind w:left="640" w:hanging="510"/>
      </w:pPr>
      <w:rPr>
        <w:rFonts w:hint="default"/>
      </w:rPr>
    </w:lvl>
    <w:lvl w:ilvl="2">
      <w:start w:val="1"/>
      <w:numFmt w:val="upperRoman"/>
      <w:pStyle w:val="TituloA2"/>
      <w:suff w:val="space"/>
      <w:lvlText w:val="%1.%2.%3."/>
      <w:lvlJc w:val="left"/>
      <w:pPr>
        <w:ind w:left="997" w:hanging="510"/>
      </w:pPr>
      <w:rPr>
        <w:rFonts w:hint="default"/>
      </w:rPr>
    </w:lvl>
    <w:lvl w:ilvl="3">
      <w:start w:val="1"/>
      <w:numFmt w:val="decimal"/>
      <w:lvlText w:val="%1.%2.%3.%4"/>
      <w:lvlJc w:val="left"/>
      <w:pPr>
        <w:tabs>
          <w:tab w:val="num" w:pos="2495"/>
        </w:tabs>
        <w:ind w:left="2063" w:hanging="648"/>
      </w:pPr>
      <w:rPr>
        <w:rFonts w:hint="default"/>
      </w:rPr>
    </w:lvl>
    <w:lvl w:ilvl="4">
      <w:start w:val="1"/>
      <w:numFmt w:val="decimal"/>
      <w:lvlText w:val="%1.%2.%3.%4.%5."/>
      <w:lvlJc w:val="left"/>
      <w:pPr>
        <w:tabs>
          <w:tab w:val="num" w:pos="2855"/>
        </w:tabs>
        <w:ind w:left="2567" w:hanging="792"/>
      </w:pPr>
      <w:rPr>
        <w:rFonts w:hint="default"/>
      </w:rPr>
    </w:lvl>
    <w:lvl w:ilvl="5">
      <w:start w:val="1"/>
      <w:numFmt w:val="decimal"/>
      <w:lvlText w:val="%1.%2.%3.%4.%5.%6."/>
      <w:lvlJc w:val="left"/>
      <w:pPr>
        <w:tabs>
          <w:tab w:val="num" w:pos="3575"/>
        </w:tabs>
        <w:ind w:left="3071" w:hanging="936"/>
      </w:pPr>
      <w:rPr>
        <w:rFonts w:hint="default"/>
      </w:rPr>
    </w:lvl>
    <w:lvl w:ilvl="6">
      <w:start w:val="1"/>
      <w:numFmt w:val="decimal"/>
      <w:lvlText w:val="%1.%2.%3.%4.%5.%6.%7."/>
      <w:lvlJc w:val="left"/>
      <w:pPr>
        <w:tabs>
          <w:tab w:val="num" w:pos="4295"/>
        </w:tabs>
        <w:ind w:left="3575" w:hanging="1080"/>
      </w:pPr>
      <w:rPr>
        <w:rFonts w:hint="default"/>
      </w:rPr>
    </w:lvl>
    <w:lvl w:ilvl="7">
      <w:start w:val="1"/>
      <w:numFmt w:val="decimal"/>
      <w:lvlText w:val="%1.%2.%3.%4.%5.%6.%7.%8."/>
      <w:lvlJc w:val="left"/>
      <w:pPr>
        <w:tabs>
          <w:tab w:val="num" w:pos="4655"/>
        </w:tabs>
        <w:ind w:left="4079" w:hanging="1224"/>
      </w:pPr>
      <w:rPr>
        <w:rFonts w:hint="default"/>
      </w:rPr>
    </w:lvl>
    <w:lvl w:ilvl="8">
      <w:start w:val="1"/>
      <w:numFmt w:val="decimal"/>
      <w:lvlRestart w:val="0"/>
      <w:lvlText w:val="%1.%2.%3.%4.%5.%6.%7.%8.%9."/>
      <w:lvlJc w:val="left"/>
      <w:pPr>
        <w:tabs>
          <w:tab w:val="num" w:pos="5375"/>
        </w:tabs>
        <w:ind w:left="4655" w:hanging="1440"/>
      </w:pPr>
      <w:rPr>
        <w:rFonts w:hint="default"/>
      </w:rPr>
    </w:lvl>
  </w:abstractNum>
  <w:abstractNum w:abstractNumId="4">
    <w:nsid w:val="12BA2B29"/>
    <w:multiLevelType w:val="hybridMultilevel"/>
    <w:tmpl w:val="ECC83436"/>
    <w:lvl w:ilvl="0" w:tplc="0C0A0001">
      <w:start w:val="1"/>
      <w:numFmt w:val="bullet"/>
      <w:lvlText w:val=""/>
      <w:lvlJc w:val="left"/>
      <w:pPr>
        <w:tabs>
          <w:tab w:val="num" w:pos="1077"/>
        </w:tabs>
        <w:ind w:left="1077" w:hanging="360"/>
      </w:pPr>
      <w:rPr>
        <w:rFonts w:ascii="Symbol" w:hAnsi="Symbol" w:hint="default"/>
      </w:rPr>
    </w:lvl>
    <w:lvl w:ilvl="1" w:tplc="FB6047D8">
      <w:start w:val="6"/>
      <w:numFmt w:val="upperLetter"/>
      <w:lvlText w:val="%2."/>
      <w:lvlJc w:val="left"/>
      <w:pPr>
        <w:tabs>
          <w:tab w:val="num" w:pos="2148"/>
        </w:tabs>
        <w:ind w:left="2148" w:hanging="360"/>
      </w:pPr>
      <w:rPr>
        <w:rFonts w:hint="default"/>
      </w:rPr>
    </w:lvl>
    <w:lvl w:ilvl="2" w:tplc="0C0A001B">
      <w:start w:val="1"/>
      <w:numFmt w:val="lowerRoman"/>
      <w:lvlText w:val="%3."/>
      <w:lvlJc w:val="right"/>
      <w:pPr>
        <w:tabs>
          <w:tab w:val="num" w:pos="2868"/>
        </w:tabs>
        <w:ind w:left="2868" w:hanging="180"/>
      </w:pPr>
    </w:lvl>
    <w:lvl w:ilvl="3" w:tplc="0C0A000F">
      <w:start w:val="1"/>
      <w:numFmt w:val="decimal"/>
      <w:lvlText w:val="%4."/>
      <w:lvlJc w:val="left"/>
      <w:pPr>
        <w:tabs>
          <w:tab w:val="num" w:pos="1070"/>
        </w:tabs>
        <w:ind w:left="1070" w:hanging="360"/>
      </w:pPr>
    </w:lvl>
    <w:lvl w:ilvl="4" w:tplc="0C0A0019">
      <w:start w:val="1"/>
      <w:numFmt w:val="lowerLetter"/>
      <w:lvlText w:val="%5."/>
      <w:lvlJc w:val="left"/>
      <w:pPr>
        <w:tabs>
          <w:tab w:val="num" w:pos="4308"/>
        </w:tabs>
        <w:ind w:left="4308" w:hanging="360"/>
      </w:pPr>
    </w:lvl>
    <w:lvl w:ilvl="5" w:tplc="0C0A001B" w:tentative="1">
      <w:start w:val="1"/>
      <w:numFmt w:val="lowerRoman"/>
      <w:lvlText w:val="%6."/>
      <w:lvlJc w:val="right"/>
      <w:pPr>
        <w:tabs>
          <w:tab w:val="num" w:pos="5028"/>
        </w:tabs>
        <w:ind w:left="5028" w:hanging="180"/>
      </w:pPr>
    </w:lvl>
    <w:lvl w:ilvl="6" w:tplc="0C0A000F" w:tentative="1">
      <w:start w:val="1"/>
      <w:numFmt w:val="decimal"/>
      <w:lvlText w:val="%7."/>
      <w:lvlJc w:val="left"/>
      <w:pPr>
        <w:tabs>
          <w:tab w:val="num" w:pos="5748"/>
        </w:tabs>
        <w:ind w:left="5748" w:hanging="360"/>
      </w:pPr>
    </w:lvl>
    <w:lvl w:ilvl="7" w:tplc="0C0A0019" w:tentative="1">
      <w:start w:val="1"/>
      <w:numFmt w:val="lowerLetter"/>
      <w:lvlText w:val="%8."/>
      <w:lvlJc w:val="left"/>
      <w:pPr>
        <w:tabs>
          <w:tab w:val="num" w:pos="6468"/>
        </w:tabs>
        <w:ind w:left="6468" w:hanging="360"/>
      </w:pPr>
    </w:lvl>
    <w:lvl w:ilvl="8" w:tplc="0C0A001B" w:tentative="1">
      <w:start w:val="1"/>
      <w:numFmt w:val="lowerRoman"/>
      <w:lvlText w:val="%9."/>
      <w:lvlJc w:val="right"/>
      <w:pPr>
        <w:tabs>
          <w:tab w:val="num" w:pos="7188"/>
        </w:tabs>
        <w:ind w:left="7188" w:hanging="180"/>
      </w:pPr>
    </w:lvl>
  </w:abstractNum>
  <w:abstractNum w:abstractNumId="5">
    <w:nsid w:val="14455847"/>
    <w:multiLevelType w:val="hybridMultilevel"/>
    <w:tmpl w:val="49A6D718"/>
    <w:lvl w:ilvl="0" w:tplc="040A0005">
      <w:start w:val="1"/>
      <w:numFmt w:val="bullet"/>
      <w:lvlText w:val=""/>
      <w:lvlJc w:val="left"/>
      <w:pPr>
        <w:ind w:left="1287" w:hanging="360"/>
      </w:pPr>
      <w:rPr>
        <w:rFonts w:ascii="Wingdings" w:hAnsi="Wingdings" w:hint="default"/>
      </w:rPr>
    </w:lvl>
    <w:lvl w:ilvl="1" w:tplc="040A0003" w:tentative="1">
      <w:start w:val="1"/>
      <w:numFmt w:val="bullet"/>
      <w:lvlText w:val="o"/>
      <w:lvlJc w:val="left"/>
      <w:pPr>
        <w:ind w:left="1866" w:hanging="360"/>
      </w:pPr>
      <w:rPr>
        <w:rFonts w:ascii="Courier New" w:hAnsi="Courier New" w:cs="Courier New" w:hint="default"/>
      </w:rPr>
    </w:lvl>
    <w:lvl w:ilvl="2" w:tplc="040A0005" w:tentative="1">
      <w:start w:val="1"/>
      <w:numFmt w:val="bullet"/>
      <w:lvlText w:val=""/>
      <w:lvlJc w:val="left"/>
      <w:pPr>
        <w:ind w:left="2586" w:hanging="360"/>
      </w:pPr>
      <w:rPr>
        <w:rFonts w:ascii="Wingdings" w:hAnsi="Wingdings" w:hint="default"/>
      </w:rPr>
    </w:lvl>
    <w:lvl w:ilvl="3" w:tplc="040A0001">
      <w:start w:val="1"/>
      <w:numFmt w:val="bullet"/>
      <w:lvlText w:val=""/>
      <w:lvlJc w:val="left"/>
      <w:pPr>
        <w:ind w:left="3306" w:hanging="360"/>
      </w:pPr>
      <w:rPr>
        <w:rFonts w:ascii="Symbol" w:hAnsi="Symbol" w:hint="default"/>
      </w:rPr>
    </w:lvl>
    <w:lvl w:ilvl="4" w:tplc="040A0003" w:tentative="1">
      <w:start w:val="1"/>
      <w:numFmt w:val="bullet"/>
      <w:lvlText w:val="o"/>
      <w:lvlJc w:val="left"/>
      <w:pPr>
        <w:ind w:left="4026" w:hanging="360"/>
      </w:pPr>
      <w:rPr>
        <w:rFonts w:ascii="Courier New" w:hAnsi="Courier New" w:cs="Courier New" w:hint="default"/>
      </w:rPr>
    </w:lvl>
    <w:lvl w:ilvl="5" w:tplc="040A0005" w:tentative="1">
      <w:start w:val="1"/>
      <w:numFmt w:val="bullet"/>
      <w:lvlText w:val=""/>
      <w:lvlJc w:val="left"/>
      <w:pPr>
        <w:ind w:left="4746" w:hanging="360"/>
      </w:pPr>
      <w:rPr>
        <w:rFonts w:ascii="Wingdings" w:hAnsi="Wingdings" w:hint="default"/>
      </w:rPr>
    </w:lvl>
    <w:lvl w:ilvl="6" w:tplc="040A0001" w:tentative="1">
      <w:start w:val="1"/>
      <w:numFmt w:val="bullet"/>
      <w:lvlText w:val=""/>
      <w:lvlJc w:val="left"/>
      <w:pPr>
        <w:ind w:left="5466" w:hanging="360"/>
      </w:pPr>
      <w:rPr>
        <w:rFonts w:ascii="Symbol" w:hAnsi="Symbol" w:hint="default"/>
      </w:rPr>
    </w:lvl>
    <w:lvl w:ilvl="7" w:tplc="040A0003" w:tentative="1">
      <w:start w:val="1"/>
      <w:numFmt w:val="bullet"/>
      <w:lvlText w:val="o"/>
      <w:lvlJc w:val="left"/>
      <w:pPr>
        <w:ind w:left="6186" w:hanging="360"/>
      </w:pPr>
      <w:rPr>
        <w:rFonts w:ascii="Courier New" w:hAnsi="Courier New" w:cs="Courier New" w:hint="default"/>
      </w:rPr>
    </w:lvl>
    <w:lvl w:ilvl="8" w:tplc="040A0005" w:tentative="1">
      <w:start w:val="1"/>
      <w:numFmt w:val="bullet"/>
      <w:lvlText w:val=""/>
      <w:lvlJc w:val="left"/>
      <w:pPr>
        <w:ind w:left="6906" w:hanging="360"/>
      </w:pPr>
      <w:rPr>
        <w:rFonts w:ascii="Wingdings" w:hAnsi="Wingdings" w:hint="default"/>
      </w:rPr>
    </w:lvl>
  </w:abstractNum>
  <w:abstractNum w:abstractNumId="6">
    <w:nsid w:val="18ED6A8D"/>
    <w:multiLevelType w:val="multilevel"/>
    <w:tmpl w:val="DD1409EE"/>
    <w:lvl w:ilvl="0">
      <w:start w:val="1"/>
      <w:numFmt w:val="upperLetter"/>
      <w:lvlText w:val="%1."/>
      <w:lvlJc w:val="left"/>
      <w:pPr>
        <w:tabs>
          <w:tab w:val="num" w:pos="360"/>
        </w:tabs>
        <w:ind w:left="360" w:hanging="360"/>
      </w:pPr>
      <w:rPr>
        <w:rFonts w:hint="default"/>
      </w:rPr>
    </w:lvl>
    <w:lvl w:ilvl="1">
      <w:start w:val="1"/>
      <w:numFmt w:val="upperLetter"/>
      <w:lvlText w:val="%2"/>
      <w:lvlJc w:val="left"/>
      <w:pPr>
        <w:tabs>
          <w:tab w:val="num" w:pos="720"/>
        </w:tabs>
        <w:ind w:left="720" w:hanging="360"/>
      </w:pPr>
      <w:rPr>
        <w:rFonts w:hint="default"/>
      </w:rPr>
    </w:lvl>
    <w:lvl w:ilvl="2">
      <w:start w:val="1"/>
      <w:numFmt w:val="decimal"/>
      <w:lvlText w:val="%2.%3"/>
      <w:lvlJc w:val="left"/>
      <w:pPr>
        <w:tabs>
          <w:tab w:val="num" w:pos="1440"/>
        </w:tabs>
        <w:ind w:left="1080" w:hanging="360"/>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7">
    <w:nsid w:val="19283935"/>
    <w:multiLevelType w:val="hybridMultilevel"/>
    <w:tmpl w:val="C652EB1C"/>
    <w:lvl w:ilvl="0" w:tplc="040A0005">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8">
    <w:nsid w:val="1FA943FF"/>
    <w:multiLevelType w:val="multilevel"/>
    <w:tmpl w:val="D4B854A2"/>
    <w:lvl w:ilvl="0">
      <w:start w:val="1"/>
      <w:numFmt w:val="bullet"/>
      <w:lvlText w:val=""/>
      <w:lvlJc w:val="left"/>
      <w:pPr>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23C620D1"/>
    <w:multiLevelType w:val="hybridMultilevel"/>
    <w:tmpl w:val="420878DE"/>
    <w:lvl w:ilvl="0" w:tplc="040A0005">
      <w:start w:val="1"/>
      <w:numFmt w:val="bullet"/>
      <w:lvlText w:val=""/>
      <w:lvlJc w:val="left"/>
      <w:pPr>
        <w:ind w:left="1146" w:hanging="360"/>
      </w:pPr>
      <w:rPr>
        <w:rFonts w:ascii="Wingdings" w:hAnsi="Wingdings" w:hint="default"/>
      </w:rPr>
    </w:lvl>
    <w:lvl w:ilvl="1" w:tplc="040A0003" w:tentative="1">
      <w:start w:val="1"/>
      <w:numFmt w:val="bullet"/>
      <w:lvlText w:val="o"/>
      <w:lvlJc w:val="left"/>
      <w:pPr>
        <w:ind w:left="1866" w:hanging="360"/>
      </w:pPr>
      <w:rPr>
        <w:rFonts w:ascii="Courier New" w:hAnsi="Courier New" w:cs="Courier New" w:hint="default"/>
      </w:rPr>
    </w:lvl>
    <w:lvl w:ilvl="2" w:tplc="040A0005" w:tentative="1">
      <w:start w:val="1"/>
      <w:numFmt w:val="bullet"/>
      <w:lvlText w:val=""/>
      <w:lvlJc w:val="left"/>
      <w:pPr>
        <w:ind w:left="2586" w:hanging="360"/>
      </w:pPr>
      <w:rPr>
        <w:rFonts w:ascii="Wingdings" w:hAnsi="Wingdings" w:hint="default"/>
      </w:rPr>
    </w:lvl>
    <w:lvl w:ilvl="3" w:tplc="040A0001" w:tentative="1">
      <w:start w:val="1"/>
      <w:numFmt w:val="bullet"/>
      <w:lvlText w:val=""/>
      <w:lvlJc w:val="left"/>
      <w:pPr>
        <w:ind w:left="3306" w:hanging="360"/>
      </w:pPr>
      <w:rPr>
        <w:rFonts w:ascii="Symbol" w:hAnsi="Symbol" w:hint="default"/>
      </w:rPr>
    </w:lvl>
    <w:lvl w:ilvl="4" w:tplc="040A0003" w:tentative="1">
      <w:start w:val="1"/>
      <w:numFmt w:val="bullet"/>
      <w:lvlText w:val="o"/>
      <w:lvlJc w:val="left"/>
      <w:pPr>
        <w:ind w:left="4026" w:hanging="360"/>
      </w:pPr>
      <w:rPr>
        <w:rFonts w:ascii="Courier New" w:hAnsi="Courier New" w:cs="Courier New" w:hint="default"/>
      </w:rPr>
    </w:lvl>
    <w:lvl w:ilvl="5" w:tplc="040A0005" w:tentative="1">
      <w:start w:val="1"/>
      <w:numFmt w:val="bullet"/>
      <w:lvlText w:val=""/>
      <w:lvlJc w:val="left"/>
      <w:pPr>
        <w:ind w:left="4746" w:hanging="360"/>
      </w:pPr>
      <w:rPr>
        <w:rFonts w:ascii="Wingdings" w:hAnsi="Wingdings" w:hint="default"/>
      </w:rPr>
    </w:lvl>
    <w:lvl w:ilvl="6" w:tplc="040A0001" w:tentative="1">
      <w:start w:val="1"/>
      <w:numFmt w:val="bullet"/>
      <w:lvlText w:val=""/>
      <w:lvlJc w:val="left"/>
      <w:pPr>
        <w:ind w:left="5466" w:hanging="360"/>
      </w:pPr>
      <w:rPr>
        <w:rFonts w:ascii="Symbol" w:hAnsi="Symbol" w:hint="default"/>
      </w:rPr>
    </w:lvl>
    <w:lvl w:ilvl="7" w:tplc="040A0003" w:tentative="1">
      <w:start w:val="1"/>
      <w:numFmt w:val="bullet"/>
      <w:lvlText w:val="o"/>
      <w:lvlJc w:val="left"/>
      <w:pPr>
        <w:ind w:left="6186" w:hanging="360"/>
      </w:pPr>
      <w:rPr>
        <w:rFonts w:ascii="Courier New" w:hAnsi="Courier New" w:cs="Courier New" w:hint="default"/>
      </w:rPr>
    </w:lvl>
    <w:lvl w:ilvl="8" w:tplc="040A0005" w:tentative="1">
      <w:start w:val="1"/>
      <w:numFmt w:val="bullet"/>
      <w:lvlText w:val=""/>
      <w:lvlJc w:val="left"/>
      <w:pPr>
        <w:ind w:left="6906" w:hanging="360"/>
      </w:pPr>
      <w:rPr>
        <w:rFonts w:ascii="Wingdings" w:hAnsi="Wingdings" w:hint="default"/>
      </w:rPr>
    </w:lvl>
  </w:abstractNum>
  <w:abstractNum w:abstractNumId="10">
    <w:nsid w:val="25FD189E"/>
    <w:multiLevelType w:val="hybridMultilevel"/>
    <w:tmpl w:val="D91E14D6"/>
    <w:lvl w:ilvl="0" w:tplc="8D822738">
      <w:start w:val="1"/>
      <w:numFmt w:val="decimal"/>
      <w:lvlText w:val="%1)"/>
      <w:lvlJc w:val="left"/>
      <w:pPr>
        <w:ind w:left="720" w:hanging="360"/>
      </w:pPr>
      <w:rPr>
        <w:rFonts w:ascii="Times New Roman" w:hAnsi="Times New Roman" w:cs="Times New Roman"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1">
    <w:nsid w:val="28D819ED"/>
    <w:multiLevelType w:val="hybridMultilevel"/>
    <w:tmpl w:val="E3BAF356"/>
    <w:lvl w:ilvl="0" w:tplc="040A0005">
      <w:start w:val="1"/>
      <w:numFmt w:val="bullet"/>
      <w:lvlText w:val=""/>
      <w:lvlJc w:val="left"/>
      <w:pPr>
        <w:ind w:left="1287" w:hanging="360"/>
      </w:pPr>
      <w:rPr>
        <w:rFonts w:ascii="Wingdings" w:hAnsi="Wingdings" w:hint="default"/>
      </w:rPr>
    </w:lvl>
    <w:lvl w:ilvl="1" w:tplc="040A0003" w:tentative="1">
      <w:start w:val="1"/>
      <w:numFmt w:val="bullet"/>
      <w:lvlText w:val="o"/>
      <w:lvlJc w:val="left"/>
      <w:pPr>
        <w:ind w:left="1866" w:hanging="360"/>
      </w:pPr>
      <w:rPr>
        <w:rFonts w:ascii="Courier New" w:hAnsi="Courier New" w:cs="Courier New" w:hint="default"/>
      </w:rPr>
    </w:lvl>
    <w:lvl w:ilvl="2" w:tplc="040A0005" w:tentative="1">
      <w:start w:val="1"/>
      <w:numFmt w:val="bullet"/>
      <w:lvlText w:val=""/>
      <w:lvlJc w:val="left"/>
      <w:pPr>
        <w:ind w:left="2586" w:hanging="360"/>
      </w:pPr>
      <w:rPr>
        <w:rFonts w:ascii="Wingdings" w:hAnsi="Wingdings" w:hint="default"/>
      </w:rPr>
    </w:lvl>
    <w:lvl w:ilvl="3" w:tplc="040A0001" w:tentative="1">
      <w:start w:val="1"/>
      <w:numFmt w:val="bullet"/>
      <w:lvlText w:val=""/>
      <w:lvlJc w:val="left"/>
      <w:pPr>
        <w:ind w:left="3306" w:hanging="360"/>
      </w:pPr>
      <w:rPr>
        <w:rFonts w:ascii="Symbol" w:hAnsi="Symbol" w:hint="default"/>
      </w:rPr>
    </w:lvl>
    <w:lvl w:ilvl="4" w:tplc="040A0003" w:tentative="1">
      <w:start w:val="1"/>
      <w:numFmt w:val="bullet"/>
      <w:lvlText w:val="o"/>
      <w:lvlJc w:val="left"/>
      <w:pPr>
        <w:ind w:left="4026" w:hanging="360"/>
      </w:pPr>
      <w:rPr>
        <w:rFonts w:ascii="Courier New" w:hAnsi="Courier New" w:cs="Courier New" w:hint="default"/>
      </w:rPr>
    </w:lvl>
    <w:lvl w:ilvl="5" w:tplc="040A0005" w:tentative="1">
      <w:start w:val="1"/>
      <w:numFmt w:val="bullet"/>
      <w:lvlText w:val=""/>
      <w:lvlJc w:val="left"/>
      <w:pPr>
        <w:ind w:left="4746" w:hanging="360"/>
      </w:pPr>
      <w:rPr>
        <w:rFonts w:ascii="Wingdings" w:hAnsi="Wingdings" w:hint="default"/>
      </w:rPr>
    </w:lvl>
    <w:lvl w:ilvl="6" w:tplc="040A0001" w:tentative="1">
      <w:start w:val="1"/>
      <w:numFmt w:val="bullet"/>
      <w:lvlText w:val=""/>
      <w:lvlJc w:val="left"/>
      <w:pPr>
        <w:ind w:left="5466" w:hanging="360"/>
      </w:pPr>
      <w:rPr>
        <w:rFonts w:ascii="Symbol" w:hAnsi="Symbol" w:hint="default"/>
      </w:rPr>
    </w:lvl>
    <w:lvl w:ilvl="7" w:tplc="040A0003" w:tentative="1">
      <w:start w:val="1"/>
      <w:numFmt w:val="bullet"/>
      <w:lvlText w:val="o"/>
      <w:lvlJc w:val="left"/>
      <w:pPr>
        <w:ind w:left="6186" w:hanging="360"/>
      </w:pPr>
      <w:rPr>
        <w:rFonts w:ascii="Courier New" w:hAnsi="Courier New" w:cs="Courier New" w:hint="default"/>
      </w:rPr>
    </w:lvl>
    <w:lvl w:ilvl="8" w:tplc="040A0005" w:tentative="1">
      <w:start w:val="1"/>
      <w:numFmt w:val="bullet"/>
      <w:lvlText w:val=""/>
      <w:lvlJc w:val="left"/>
      <w:pPr>
        <w:ind w:left="6906" w:hanging="360"/>
      </w:pPr>
      <w:rPr>
        <w:rFonts w:ascii="Wingdings" w:hAnsi="Wingdings" w:hint="default"/>
      </w:rPr>
    </w:lvl>
  </w:abstractNum>
  <w:abstractNum w:abstractNumId="12">
    <w:nsid w:val="2BE653D5"/>
    <w:multiLevelType w:val="multilevel"/>
    <w:tmpl w:val="DE4487A8"/>
    <w:lvl w:ilvl="0">
      <w:start w:val="1"/>
      <w:numFmt w:val="decimal"/>
      <w:pStyle w:val="Ttulo1"/>
      <w:lvlText w:val="%1."/>
      <w:lvlJc w:val="left"/>
      <w:pPr>
        <w:ind w:left="360" w:hanging="360"/>
      </w:pPr>
      <w:rPr>
        <w:rFonts w:hint="default"/>
      </w:rPr>
    </w:lvl>
    <w:lvl w:ilvl="1">
      <w:start w:val="1"/>
      <w:numFmt w:val="decimal"/>
      <w:pStyle w:val="Ttulo2"/>
      <w:suff w:val="space"/>
      <w:lvlText w:val="%1.%2"/>
      <w:lvlJc w:val="left"/>
      <w:pPr>
        <w:ind w:left="718" w:hanging="576"/>
      </w:pPr>
      <w:rPr>
        <w:rFonts w:ascii="Times New Roman" w:hAnsi="Times New Roman" w:cs="Times New Roman"/>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lang w:val="es-ES_tradnl"/>
        <w:specVanish w:val="0"/>
      </w:rPr>
    </w:lvl>
    <w:lvl w:ilvl="2">
      <w:start w:val="1"/>
      <w:numFmt w:val="decimal"/>
      <w:pStyle w:val="Ttulo3"/>
      <w:suff w:val="space"/>
      <w:lvlText w:val="%1.%2.%3"/>
      <w:lvlJc w:val="left"/>
      <w:pPr>
        <w:ind w:left="833" w:hanging="720"/>
      </w:pPr>
      <w:rPr>
        <w:rFonts w:hint="default"/>
        <w:i w:val="0"/>
      </w:rPr>
    </w:lvl>
    <w:lvl w:ilvl="3">
      <w:start w:val="1"/>
      <w:numFmt w:val="decimal"/>
      <w:pStyle w:val="Ttulo4"/>
      <w:suff w:val="space"/>
      <w:lvlText w:val="%1.%2.%3.%4"/>
      <w:lvlJc w:val="left"/>
      <w:pPr>
        <w:ind w:left="977" w:hanging="864"/>
      </w:pPr>
      <w:rPr>
        <w:rFonts w:hint="default"/>
      </w:rPr>
    </w:lvl>
    <w:lvl w:ilvl="4">
      <w:start w:val="1"/>
      <w:numFmt w:val="decimal"/>
      <w:pStyle w:val="Ttulo5"/>
      <w:suff w:val="space"/>
      <w:lvlText w:val="%1.%2.%3.%4.%5"/>
      <w:lvlJc w:val="left"/>
      <w:pPr>
        <w:ind w:left="1121" w:hanging="1008"/>
      </w:pPr>
      <w:rPr>
        <w:rFonts w:hint="default"/>
      </w:rPr>
    </w:lvl>
    <w:lvl w:ilvl="5">
      <w:start w:val="1"/>
      <w:numFmt w:val="decimal"/>
      <w:pStyle w:val="Ttulo6"/>
      <w:suff w:val="space"/>
      <w:lvlText w:val="%1.%2.%3.%4.%5.%6"/>
      <w:lvlJc w:val="left"/>
      <w:pPr>
        <w:ind w:left="1265" w:hanging="1152"/>
      </w:pPr>
      <w:rPr>
        <w:rFonts w:hint="default"/>
      </w:rPr>
    </w:lvl>
    <w:lvl w:ilvl="6">
      <w:start w:val="1"/>
      <w:numFmt w:val="decimal"/>
      <w:pStyle w:val="Ttulo7"/>
      <w:suff w:val="space"/>
      <w:lvlText w:val="%1.%2.%3.%4.%5.%6.%7"/>
      <w:lvlJc w:val="left"/>
      <w:pPr>
        <w:ind w:left="1409" w:hanging="1296"/>
      </w:pPr>
      <w:rPr>
        <w:rFonts w:hint="default"/>
      </w:rPr>
    </w:lvl>
    <w:lvl w:ilvl="7">
      <w:start w:val="1"/>
      <w:numFmt w:val="decimal"/>
      <w:pStyle w:val="Ttulo8"/>
      <w:suff w:val="space"/>
      <w:lvlText w:val="%1.%2.%3.%4.%5.%6.%7.%8"/>
      <w:lvlJc w:val="left"/>
      <w:pPr>
        <w:ind w:left="1553" w:hanging="1440"/>
      </w:pPr>
      <w:rPr>
        <w:rFonts w:hint="default"/>
      </w:rPr>
    </w:lvl>
    <w:lvl w:ilvl="8">
      <w:start w:val="1"/>
      <w:numFmt w:val="decimal"/>
      <w:pStyle w:val="Ttulo9"/>
      <w:suff w:val="space"/>
      <w:lvlText w:val="%1.%2.%3.%4.%5.%6.%7.%8.%9"/>
      <w:lvlJc w:val="left"/>
      <w:pPr>
        <w:ind w:left="1697" w:hanging="1584"/>
      </w:pPr>
      <w:rPr>
        <w:rFonts w:hint="default"/>
      </w:rPr>
    </w:lvl>
  </w:abstractNum>
  <w:abstractNum w:abstractNumId="13">
    <w:nsid w:val="2FB02F05"/>
    <w:multiLevelType w:val="multilevel"/>
    <w:tmpl w:val="F75299F2"/>
    <w:lvl w:ilvl="0">
      <w:start w:val="1"/>
      <w:numFmt w:val="bullet"/>
      <w:lvlText w:val=""/>
      <w:lvlJc w:val="left"/>
      <w:pPr>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301E3971"/>
    <w:multiLevelType w:val="multilevel"/>
    <w:tmpl w:val="09A8AC44"/>
    <w:lvl w:ilvl="0">
      <w:start w:val="1"/>
      <w:numFmt w:val="decimal"/>
      <w:lvlText w:val="[%1]"/>
      <w:lvlJc w:val="left"/>
      <w:pPr>
        <w:tabs>
          <w:tab w:val="num" w:pos="360"/>
        </w:tabs>
        <w:ind w:left="360" w:hanging="360"/>
      </w:pPr>
      <w:rPr>
        <w:rFonts w:ascii="Times New Roman" w:hAnsi="Times New Roman" w:cs="Times New Roman" w:hint="default"/>
        <w:b w:val="0"/>
        <w:sz w:val="24"/>
        <w:szCs w:val="24"/>
      </w:rPr>
    </w:lvl>
    <w:lvl w:ilvl="1">
      <w:start w:val="1"/>
      <w:numFmt w:val="none"/>
      <w:lvlText w:val=""/>
      <w:lvlJc w:val="left"/>
      <w:pPr>
        <w:tabs>
          <w:tab w:val="num" w:pos="720"/>
        </w:tabs>
        <w:ind w:left="720" w:hanging="360"/>
      </w:pPr>
      <w:rPr>
        <w:rFonts w:hint="default"/>
      </w:rPr>
    </w:lvl>
    <w:lvl w:ilvl="2">
      <w:start w:val="1"/>
      <w:numFmt w:val="bullet"/>
      <w:lvlText w:val=""/>
      <w:lvlJc w:val="left"/>
      <w:pPr>
        <w:tabs>
          <w:tab w:val="num" w:pos="1080"/>
        </w:tabs>
        <w:ind w:left="1080" w:hanging="360"/>
      </w:pPr>
      <w:rPr>
        <w:rFonts w:ascii="Wingdings" w:hAnsi="Wingdings" w:hint="default"/>
      </w:rPr>
    </w:lvl>
    <w:lvl w:ilvl="3">
      <w:start w:val="1"/>
      <w:numFmt w:val="bullet"/>
      <w:lvlText w:val=""/>
      <w:lvlJc w:val="left"/>
      <w:pPr>
        <w:tabs>
          <w:tab w:val="num" w:pos="1440"/>
        </w:tabs>
        <w:ind w:left="1440" w:hanging="360"/>
      </w:pPr>
      <w:rPr>
        <w:rFonts w:ascii="Symbol" w:hAnsi="Symbol" w:hint="default"/>
      </w:rPr>
    </w:lvl>
    <w:lvl w:ilvl="4">
      <w:start w:val="1"/>
      <w:numFmt w:val="bullet"/>
      <w:lvlText w:val=""/>
      <w:lvlJc w:val="left"/>
      <w:pPr>
        <w:tabs>
          <w:tab w:val="num" w:pos="1800"/>
        </w:tabs>
        <w:ind w:left="1800" w:hanging="360"/>
      </w:pPr>
      <w:rPr>
        <w:rFonts w:ascii="Symbol" w:hAnsi="Symbol"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Wingdings" w:hAnsi="Wingdings" w:hint="default"/>
      </w:rPr>
    </w:lvl>
    <w:lvl w:ilvl="7">
      <w:start w:val="1"/>
      <w:numFmt w:val="bullet"/>
      <w:lvlText w:val=""/>
      <w:lvlJc w:val="left"/>
      <w:pPr>
        <w:tabs>
          <w:tab w:val="num" w:pos="2880"/>
        </w:tabs>
        <w:ind w:left="2880" w:hanging="360"/>
      </w:pPr>
      <w:rPr>
        <w:rFonts w:ascii="Symbol" w:hAnsi="Symbol" w:hint="default"/>
      </w:rPr>
    </w:lvl>
    <w:lvl w:ilvl="8">
      <w:start w:val="1"/>
      <w:numFmt w:val="bullet"/>
      <w:lvlText w:val=""/>
      <w:lvlJc w:val="left"/>
      <w:pPr>
        <w:tabs>
          <w:tab w:val="num" w:pos="3240"/>
        </w:tabs>
        <w:ind w:left="3240" w:hanging="360"/>
      </w:pPr>
      <w:rPr>
        <w:rFonts w:ascii="Symbol" w:hAnsi="Symbol" w:hint="default"/>
      </w:rPr>
    </w:lvl>
  </w:abstractNum>
  <w:abstractNum w:abstractNumId="15">
    <w:nsid w:val="3C8E5E4E"/>
    <w:multiLevelType w:val="hybridMultilevel"/>
    <w:tmpl w:val="B59EE3B0"/>
    <w:lvl w:ilvl="0" w:tplc="040A0005">
      <w:start w:val="1"/>
      <w:numFmt w:val="bullet"/>
      <w:lvlText w:val=""/>
      <w:lvlJc w:val="left"/>
      <w:pPr>
        <w:ind w:left="502" w:hanging="360"/>
      </w:pPr>
      <w:rPr>
        <w:rFonts w:ascii="Wingdings" w:hAnsi="Wingdings" w:hint="default"/>
      </w:rPr>
    </w:lvl>
    <w:lvl w:ilvl="1" w:tplc="0C0A0003" w:tentative="1">
      <w:start w:val="1"/>
      <w:numFmt w:val="bullet"/>
      <w:lvlText w:val="o"/>
      <w:lvlJc w:val="left"/>
      <w:pPr>
        <w:ind w:left="1222" w:hanging="360"/>
      </w:pPr>
      <w:rPr>
        <w:rFonts w:ascii="Courier New" w:hAnsi="Courier New" w:cs="Courier New" w:hint="default"/>
      </w:rPr>
    </w:lvl>
    <w:lvl w:ilvl="2" w:tplc="0C0A0005" w:tentative="1">
      <w:start w:val="1"/>
      <w:numFmt w:val="bullet"/>
      <w:lvlText w:val=""/>
      <w:lvlJc w:val="left"/>
      <w:pPr>
        <w:ind w:left="1942" w:hanging="360"/>
      </w:pPr>
      <w:rPr>
        <w:rFonts w:ascii="Wingdings" w:hAnsi="Wingdings" w:hint="default"/>
      </w:rPr>
    </w:lvl>
    <w:lvl w:ilvl="3" w:tplc="0C0A0001">
      <w:start w:val="1"/>
      <w:numFmt w:val="bullet"/>
      <w:lvlText w:val=""/>
      <w:lvlJc w:val="left"/>
      <w:pPr>
        <w:ind w:left="2662" w:hanging="360"/>
      </w:pPr>
      <w:rPr>
        <w:rFonts w:ascii="Symbol" w:hAnsi="Symbol" w:hint="default"/>
      </w:rPr>
    </w:lvl>
    <w:lvl w:ilvl="4" w:tplc="0C0A0003" w:tentative="1">
      <w:start w:val="1"/>
      <w:numFmt w:val="bullet"/>
      <w:lvlText w:val="o"/>
      <w:lvlJc w:val="left"/>
      <w:pPr>
        <w:ind w:left="3382" w:hanging="360"/>
      </w:pPr>
      <w:rPr>
        <w:rFonts w:ascii="Courier New" w:hAnsi="Courier New" w:cs="Courier New" w:hint="default"/>
      </w:rPr>
    </w:lvl>
    <w:lvl w:ilvl="5" w:tplc="0C0A0005" w:tentative="1">
      <w:start w:val="1"/>
      <w:numFmt w:val="bullet"/>
      <w:lvlText w:val=""/>
      <w:lvlJc w:val="left"/>
      <w:pPr>
        <w:ind w:left="4102" w:hanging="360"/>
      </w:pPr>
      <w:rPr>
        <w:rFonts w:ascii="Wingdings" w:hAnsi="Wingdings" w:hint="default"/>
      </w:rPr>
    </w:lvl>
    <w:lvl w:ilvl="6" w:tplc="0C0A0001" w:tentative="1">
      <w:start w:val="1"/>
      <w:numFmt w:val="bullet"/>
      <w:lvlText w:val=""/>
      <w:lvlJc w:val="left"/>
      <w:pPr>
        <w:ind w:left="4822" w:hanging="360"/>
      </w:pPr>
      <w:rPr>
        <w:rFonts w:ascii="Symbol" w:hAnsi="Symbol" w:hint="default"/>
      </w:rPr>
    </w:lvl>
    <w:lvl w:ilvl="7" w:tplc="0C0A0003" w:tentative="1">
      <w:start w:val="1"/>
      <w:numFmt w:val="bullet"/>
      <w:lvlText w:val="o"/>
      <w:lvlJc w:val="left"/>
      <w:pPr>
        <w:ind w:left="5542" w:hanging="360"/>
      </w:pPr>
      <w:rPr>
        <w:rFonts w:ascii="Courier New" w:hAnsi="Courier New" w:cs="Courier New" w:hint="default"/>
      </w:rPr>
    </w:lvl>
    <w:lvl w:ilvl="8" w:tplc="0C0A0005" w:tentative="1">
      <w:start w:val="1"/>
      <w:numFmt w:val="bullet"/>
      <w:lvlText w:val=""/>
      <w:lvlJc w:val="left"/>
      <w:pPr>
        <w:ind w:left="6262" w:hanging="360"/>
      </w:pPr>
      <w:rPr>
        <w:rFonts w:ascii="Wingdings" w:hAnsi="Wingdings" w:hint="default"/>
      </w:rPr>
    </w:lvl>
  </w:abstractNum>
  <w:abstractNum w:abstractNumId="16">
    <w:nsid w:val="4B054E33"/>
    <w:multiLevelType w:val="multilevel"/>
    <w:tmpl w:val="2174C38C"/>
    <w:lvl w:ilvl="0">
      <w:start w:val="1"/>
      <w:numFmt w:val="bullet"/>
      <w:lvlText w:val=""/>
      <w:lvlJc w:val="left"/>
      <w:pPr>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4CBA41BA"/>
    <w:multiLevelType w:val="hybridMultilevel"/>
    <w:tmpl w:val="D6C25AB8"/>
    <w:lvl w:ilvl="0" w:tplc="040A0005">
      <w:start w:val="1"/>
      <w:numFmt w:val="bullet"/>
      <w:lvlText w:val=""/>
      <w:lvlJc w:val="left"/>
      <w:pPr>
        <w:ind w:left="644" w:hanging="360"/>
      </w:pPr>
      <w:rPr>
        <w:rFonts w:ascii="Wingdings" w:hAnsi="Wingdings" w:hint="default"/>
      </w:rPr>
    </w:lvl>
    <w:lvl w:ilvl="1" w:tplc="0C0A0003" w:tentative="1">
      <w:start w:val="1"/>
      <w:numFmt w:val="bullet"/>
      <w:lvlText w:val="o"/>
      <w:lvlJc w:val="left"/>
      <w:pPr>
        <w:ind w:left="1582" w:hanging="360"/>
      </w:pPr>
      <w:rPr>
        <w:rFonts w:ascii="Courier New" w:hAnsi="Courier New" w:cs="Courier New" w:hint="default"/>
      </w:rPr>
    </w:lvl>
    <w:lvl w:ilvl="2" w:tplc="0C0A0005" w:tentative="1">
      <w:start w:val="1"/>
      <w:numFmt w:val="bullet"/>
      <w:lvlText w:val=""/>
      <w:lvlJc w:val="left"/>
      <w:pPr>
        <w:ind w:left="2302" w:hanging="360"/>
      </w:pPr>
      <w:rPr>
        <w:rFonts w:ascii="Wingdings" w:hAnsi="Wingdings" w:hint="default"/>
      </w:rPr>
    </w:lvl>
    <w:lvl w:ilvl="3" w:tplc="0C0A0001" w:tentative="1">
      <w:start w:val="1"/>
      <w:numFmt w:val="bullet"/>
      <w:lvlText w:val=""/>
      <w:lvlJc w:val="left"/>
      <w:pPr>
        <w:ind w:left="3022" w:hanging="360"/>
      </w:pPr>
      <w:rPr>
        <w:rFonts w:ascii="Symbol" w:hAnsi="Symbol" w:hint="default"/>
      </w:rPr>
    </w:lvl>
    <w:lvl w:ilvl="4" w:tplc="0C0A0003" w:tentative="1">
      <w:start w:val="1"/>
      <w:numFmt w:val="bullet"/>
      <w:lvlText w:val="o"/>
      <w:lvlJc w:val="left"/>
      <w:pPr>
        <w:ind w:left="3742" w:hanging="360"/>
      </w:pPr>
      <w:rPr>
        <w:rFonts w:ascii="Courier New" w:hAnsi="Courier New" w:cs="Courier New" w:hint="default"/>
      </w:rPr>
    </w:lvl>
    <w:lvl w:ilvl="5" w:tplc="0C0A0005" w:tentative="1">
      <w:start w:val="1"/>
      <w:numFmt w:val="bullet"/>
      <w:lvlText w:val=""/>
      <w:lvlJc w:val="left"/>
      <w:pPr>
        <w:ind w:left="4462" w:hanging="360"/>
      </w:pPr>
      <w:rPr>
        <w:rFonts w:ascii="Wingdings" w:hAnsi="Wingdings" w:hint="default"/>
      </w:rPr>
    </w:lvl>
    <w:lvl w:ilvl="6" w:tplc="0C0A0001" w:tentative="1">
      <w:start w:val="1"/>
      <w:numFmt w:val="bullet"/>
      <w:lvlText w:val=""/>
      <w:lvlJc w:val="left"/>
      <w:pPr>
        <w:ind w:left="5182" w:hanging="360"/>
      </w:pPr>
      <w:rPr>
        <w:rFonts w:ascii="Symbol" w:hAnsi="Symbol" w:hint="default"/>
      </w:rPr>
    </w:lvl>
    <w:lvl w:ilvl="7" w:tplc="0C0A0003" w:tentative="1">
      <w:start w:val="1"/>
      <w:numFmt w:val="bullet"/>
      <w:lvlText w:val="o"/>
      <w:lvlJc w:val="left"/>
      <w:pPr>
        <w:ind w:left="5902" w:hanging="360"/>
      </w:pPr>
      <w:rPr>
        <w:rFonts w:ascii="Courier New" w:hAnsi="Courier New" w:cs="Courier New" w:hint="default"/>
      </w:rPr>
    </w:lvl>
    <w:lvl w:ilvl="8" w:tplc="0C0A0005" w:tentative="1">
      <w:start w:val="1"/>
      <w:numFmt w:val="bullet"/>
      <w:lvlText w:val=""/>
      <w:lvlJc w:val="left"/>
      <w:pPr>
        <w:ind w:left="6622" w:hanging="360"/>
      </w:pPr>
      <w:rPr>
        <w:rFonts w:ascii="Wingdings" w:hAnsi="Wingdings" w:hint="default"/>
      </w:rPr>
    </w:lvl>
  </w:abstractNum>
  <w:abstractNum w:abstractNumId="18">
    <w:nsid w:val="4D0152FE"/>
    <w:multiLevelType w:val="hybridMultilevel"/>
    <w:tmpl w:val="4DE8435A"/>
    <w:lvl w:ilvl="0" w:tplc="040A0005">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9">
    <w:nsid w:val="4F425CD3"/>
    <w:multiLevelType w:val="hybridMultilevel"/>
    <w:tmpl w:val="C4DA621A"/>
    <w:lvl w:ilvl="0" w:tplc="040A0005">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0">
    <w:nsid w:val="5EBE6135"/>
    <w:multiLevelType w:val="multilevel"/>
    <w:tmpl w:val="61CAD654"/>
    <w:lvl w:ilvl="0">
      <w:start w:val="1"/>
      <w:numFmt w:val="bullet"/>
      <w:lvlText w:val=""/>
      <w:lvlJc w:val="left"/>
      <w:pPr>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65401048"/>
    <w:multiLevelType w:val="hybridMultilevel"/>
    <w:tmpl w:val="F162F9E2"/>
    <w:lvl w:ilvl="0" w:tplc="040A0005">
      <w:start w:val="1"/>
      <w:numFmt w:val="bullet"/>
      <w:lvlText w:val=""/>
      <w:lvlJc w:val="left"/>
      <w:pPr>
        <w:ind w:left="1287" w:hanging="360"/>
      </w:pPr>
      <w:rPr>
        <w:rFonts w:ascii="Wingdings" w:hAnsi="Wingdings" w:hint="default"/>
      </w:rPr>
    </w:lvl>
    <w:lvl w:ilvl="1" w:tplc="040A0003" w:tentative="1">
      <w:start w:val="1"/>
      <w:numFmt w:val="bullet"/>
      <w:lvlText w:val="o"/>
      <w:lvlJc w:val="left"/>
      <w:pPr>
        <w:ind w:left="2007" w:hanging="360"/>
      </w:pPr>
      <w:rPr>
        <w:rFonts w:ascii="Courier New" w:hAnsi="Courier New" w:cs="Courier New" w:hint="default"/>
      </w:rPr>
    </w:lvl>
    <w:lvl w:ilvl="2" w:tplc="040A0005" w:tentative="1">
      <w:start w:val="1"/>
      <w:numFmt w:val="bullet"/>
      <w:lvlText w:val=""/>
      <w:lvlJc w:val="left"/>
      <w:pPr>
        <w:ind w:left="2727" w:hanging="360"/>
      </w:pPr>
      <w:rPr>
        <w:rFonts w:ascii="Wingdings" w:hAnsi="Wingdings" w:hint="default"/>
      </w:rPr>
    </w:lvl>
    <w:lvl w:ilvl="3" w:tplc="040A0001" w:tentative="1">
      <w:start w:val="1"/>
      <w:numFmt w:val="bullet"/>
      <w:lvlText w:val=""/>
      <w:lvlJc w:val="left"/>
      <w:pPr>
        <w:ind w:left="3447" w:hanging="360"/>
      </w:pPr>
      <w:rPr>
        <w:rFonts w:ascii="Symbol" w:hAnsi="Symbol" w:hint="default"/>
      </w:rPr>
    </w:lvl>
    <w:lvl w:ilvl="4" w:tplc="040A0003" w:tentative="1">
      <w:start w:val="1"/>
      <w:numFmt w:val="bullet"/>
      <w:lvlText w:val="o"/>
      <w:lvlJc w:val="left"/>
      <w:pPr>
        <w:ind w:left="4167" w:hanging="360"/>
      </w:pPr>
      <w:rPr>
        <w:rFonts w:ascii="Courier New" w:hAnsi="Courier New" w:cs="Courier New" w:hint="default"/>
      </w:rPr>
    </w:lvl>
    <w:lvl w:ilvl="5" w:tplc="040A0005" w:tentative="1">
      <w:start w:val="1"/>
      <w:numFmt w:val="bullet"/>
      <w:lvlText w:val=""/>
      <w:lvlJc w:val="left"/>
      <w:pPr>
        <w:ind w:left="4887" w:hanging="360"/>
      </w:pPr>
      <w:rPr>
        <w:rFonts w:ascii="Wingdings" w:hAnsi="Wingdings" w:hint="default"/>
      </w:rPr>
    </w:lvl>
    <w:lvl w:ilvl="6" w:tplc="040A0001" w:tentative="1">
      <w:start w:val="1"/>
      <w:numFmt w:val="bullet"/>
      <w:lvlText w:val=""/>
      <w:lvlJc w:val="left"/>
      <w:pPr>
        <w:ind w:left="5607" w:hanging="360"/>
      </w:pPr>
      <w:rPr>
        <w:rFonts w:ascii="Symbol" w:hAnsi="Symbol" w:hint="default"/>
      </w:rPr>
    </w:lvl>
    <w:lvl w:ilvl="7" w:tplc="040A0003" w:tentative="1">
      <w:start w:val="1"/>
      <w:numFmt w:val="bullet"/>
      <w:lvlText w:val="o"/>
      <w:lvlJc w:val="left"/>
      <w:pPr>
        <w:ind w:left="6327" w:hanging="360"/>
      </w:pPr>
      <w:rPr>
        <w:rFonts w:ascii="Courier New" w:hAnsi="Courier New" w:cs="Courier New" w:hint="default"/>
      </w:rPr>
    </w:lvl>
    <w:lvl w:ilvl="8" w:tplc="040A0005" w:tentative="1">
      <w:start w:val="1"/>
      <w:numFmt w:val="bullet"/>
      <w:lvlText w:val=""/>
      <w:lvlJc w:val="left"/>
      <w:pPr>
        <w:ind w:left="7047" w:hanging="360"/>
      </w:pPr>
      <w:rPr>
        <w:rFonts w:ascii="Wingdings" w:hAnsi="Wingdings" w:hint="default"/>
      </w:rPr>
    </w:lvl>
  </w:abstractNum>
  <w:abstractNum w:abstractNumId="22">
    <w:nsid w:val="6C1C2FAB"/>
    <w:multiLevelType w:val="multilevel"/>
    <w:tmpl w:val="3A1E12F8"/>
    <w:lvl w:ilvl="0">
      <w:start w:val="1"/>
      <w:numFmt w:val="bullet"/>
      <w:lvlText w:val=""/>
      <w:lvlJc w:val="left"/>
      <w:pPr>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78E547FB"/>
    <w:multiLevelType w:val="hybridMultilevel"/>
    <w:tmpl w:val="CE6217DE"/>
    <w:lvl w:ilvl="0" w:tplc="6D28F092">
      <w:start w:val="1"/>
      <w:numFmt w:val="bullet"/>
      <w:pStyle w:val="PrrafoArial8Car1CarCar"/>
      <w:lvlText w:val=""/>
      <w:lvlJc w:val="left"/>
      <w:pPr>
        <w:tabs>
          <w:tab w:val="num" w:pos="1425"/>
        </w:tabs>
        <w:ind w:left="1425" w:hanging="360"/>
      </w:pPr>
      <w:rPr>
        <w:rFonts w:ascii="Symbol" w:hAnsi="Symbol" w:hint="default"/>
      </w:rPr>
    </w:lvl>
    <w:lvl w:ilvl="1" w:tplc="0C0A0003" w:tentative="1">
      <w:start w:val="1"/>
      <w:numFmt w:val="bullet"/>
      <w:lvlText w:val="o"/>
      <w:lvlJc w:val="left"/>
      <w:pPr>
        <w:tabs>
          <w:tab w:val="num" w:pos="2145"/>
        </w:tabs>
        <w:ind w:left="2145" w:hanging="360"/>
      </w:pPr>
      <w:rPr>
        <w:rFonts w:ascii="Courier New" w:hAnsi="Courier New" w:cs="Courier New" w:hint="default"/>
      </w:rPr>
    </w:lvl>
    <w:lvl w:ilvl="2" w:tplc="0C0A0005" w:tentative="1">
      <w:start w:val="1"/>
      <w:numFmt w:val="bullet"/>
      <w:lvlText w:val=""/>
      <w:lvlJc w:val="left"/>
      <w:pPr>
        <w:tabs>
          <w:tab w:val="num" w:pos="2865"/>
        </w:tabs>
        <w:ind w:left="2865" w:hanging="360"/>
      </w:pPr>
      <w:rPr>
        <w:rFonts w:ascii="Wingdings" w:hAnsi="Wingdings" w:hint="default"/>
      </w:rPr>
    </w:lvl>
    <w:lvl w:ilvl="3" w:tplc="0C0A0001" w:tentative="1">
      <w:start w:val="1"/>
      <w:numFmt w:val="bullet"/>
      <w:lvlText w:val=""/>
      <w:lvlJc w:val="left"/>
      <w:pPr>
        <w:tabs>
          <w:tab w:val="num" w:pos="3585"/>
        </w:tabs>
        <w:ind w:left="3585" w:hanging="360"/>
      </w:pPr>
      <w:rPr>
        <w:rFonts w:ascii="Symbol" w:hAnsi="Symbol" w:hint="default"/>
      </w:rPr>
    </w:lvl>
    <w:lvl w:ilvl="4" w:tplc="0C0A0003" w:tentative="1">
      <w:start w:val="1"/>
      <w:numFmt w:val="bullet"/>
      <w:lvlText w:val="o"/>
      <w:lvlJc w:val="left"/>
      <w:pPr>
        <w:tabs>
          <w:tab w:val="num" w:pos="4305"/>
        </w:tabs>
        <w:ind w:left="4305" w:hanging="360"/>
      </w:pPr>
      <w:rPr>
        <w:rFonts w:ascii="Courier New" w:hAnsi="Courier New" w:cs="Courier New" w:hint="default"/>
      </w:rPr>
    </w:lvl>
    <w:lvl w:ilvl="5" w:tplc="0C0A0005" w:tentative="1">
      <w:start w:val="1"/>
      <w:numFmt w:val="bullet"/>
      <w:lvlText w:val=""/>
      <w:lvlJc w:val="left"/>
      <w:pPr>
        <w:tabs>
          <w:tab w:val="num" w:pos="5025"/>
        </w:tabs>
        <w:ind w:left="5025" w:hanging="360"/>
      </w:pPr>
      <w:rPr>
        <w:rFonts w:ascii="Wingdings" w:hAnsi="Wingdings" w:hint="default"/>
      </w:rPr>
    </w:lvl>
    <w:lvl w:ilvl="6" w:tplc="0C0A0001" w:tentative="1">
      <w:start w:val="1"/>
      <w:numFmt w:val="bullet"/>
      <w:lvlText w:val=""/>
      <w:lvlJc w:val="left"/>
      <w:pPr>
        <w:tabs>
          <w:tab w:val="num" w:pos="5745"/>
        </w:tabs>
        <w:ind w:left="5745" w:hanging="360"/>
      </w:pPr>
      <w:rPr>
        <w:rFonts w:ascii="Symbol" w:hAnsi="Symbol" w:hint="default"/>
      </w:rPr>
    </w:lvl>
    <w:lvl w:ilvl="7" w:tplc="0C0A0003" w:tentative="1">
      <w:start w:val="1"/>
      <w:numFmt w:val="bullet"/>
      <w:lvlText w:val="o"/>
      <w:lvlJc w:val="left"/>
      <w:pPr>
        <w:tabs>
          <w:tab w:val="num" w:pos="6465"/>
        </w:tabs>
        <w:ind w:left="6465" w:hanging="360"/>
      </w:pPr>
      <w:rPr>
        <w:rFonts w:ascii="Courier New" w:hAnsi="Courier New" w:cs="Courier New" w:hint="default"/>
      </w:rPr>
    </w:lvl>
    <w:lvl w:ilvl="8" w:tplc="0C0A0005" w:tentative="1">
      <w:start w:val="1"/>
      <w:numFmt w:val="bullet"/>
      <w:lvlText w:val=""/>
      <w:lvlJc w:val="left"/>
      <w:pPr>
        <w:tabs>
          <w:tab w:val="num" w:pos="7185"/>
        </w:tabs>
        <w:ind w:left="7185" w:hanging="360"/>
      </w:pPr>
      <w:rPr>
        <w:rFonts w:ascii="Wingdings" w:hAnsi="Wingdings" w:hint="default"/>
      </w:rPr>
    </w:lvl>
  </w:abstractNum>
  <w:abstractNum w:abstractNumId="24">
    <w:nsid w:val="7ADF03D1"/>
    <w:multiLevelType w:val="hybridMultilevel"/>
    <w:tmpl w:val="F8B4DB94"/>
    <w:lvl w:ilvl="0" w:tplc="9D543FFC">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6"/>
  </w:num>
  <w:num w:numId="2">
    <w:abstractNumId w:val="14"/>
  </w:num>
  <w:num w:numId="3">
    <w:abstractNumId w:val="2"/>
  </w:num>
  <w:num w:numId="4">
    <w:abstractNumId w:val="4"/>
  </w:num>
  <w:num w:numId="5">
    <w:abstractNumId w:val="12"/>
  </w:num>
  <w:num w:numId="6">
    <w:abstractNumId w:val="0"/>
  </w:num>
  <w:num w:numId="7">
    <w:abstractNumId w:val="3"/>
  </w:num>
  <w:num w:numId="8">
    <w:abstractNumId w:val="23"/>
  </w:num>
  <w:num w:numId="9">
    <w:abstractNumId w:val="15"/>
  </w:num>
  <w:num w:numId="10">
    <w:abstractNumId w:val="17"/>
  </w:num>
  <w:num w:numId="11">
    <w:abstractNumId w:val="21"/>
  </w:num>
  <w:num w:numId="12">
    <w:abstractNumId w:val="5"/>
  </w:num>
  <w:num w:numId="13">
    <w:abstractNumId w:val="16"/>
  </w:num>
  <w:num w:numId="14">
    <w:abstractNumId w:val="1"/>
  </w:num>
  <w:num w:numId="15">
    <w:abstractNumId w:val="13"/>
  </w:num>
  <w:num w:numId="16">
    <w:abstractNumId w:val="22"/>
  </w:num>
  <w:num w:numId="17">
    <w:abstractNumId w:val="8"/>
  </w:num>
  <w:num w:numId="18">
    <w:abstractNumId w:val="20"/>
  </w:num>
  <w:num w:numId="19">
    <w:abstractNumId w:val="10"/>
  </w:num>
  <w:num w:numId="20">
    <w:abstractNumId w:val="24"/>
  </w:num>
  <w:num w:numId="21">
    <w:abstractNumId w:val="11"/>
  </w:num>
  <w:num w:numId="22">
    <w:abstractNumId w:val="7"/>
  </w:num>
  <w:num w:numId="23">
    <w:abstractNumId w:val="9"/>
  </w:num>
  <w:num w:numId="24">
    <w:abstractNumId w:val="18"/>
  </w:num>
  <w:num w:numId="25">
    <w:abstractNumId w:val="19"/>
  </w:num>
  <w:numIdMacAtCleanup w:val="25"/>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Alejandro Gil Hernán">
    <w15:presenceInfo w15:providerId="None" w15:userId="Alejandro Gil Herná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trackRevisions/>
  <w:defaultTabStop w:val="709"/>
  <w:hyphenationZone w:val="425"/>
  <w:noPunctuationKerning/>
  <w:characterSpacingControl w:val="doNotCompress"/>
  <w:hdrShapeDefaults>
    <o:shapedefaults v:ext="edit" spidmax="2049" fillcolor="white">
      <v:fill color="white"/>
    </o:shapedefaults>
  </w:hdrShapeDefaults>
  <w:footnotePr>
    <w:footnote w:id="-1"/>
    <w:footnote w:id="0"/>
  </w:footnotePr>
  <w:endnotePr>
    <w:endnote w:id="-1"/>
    <w:endnote w:id="0"/>
  </w:endnotePr>
  <w:compat>
    <w:compatSetting w:name="compatibilityMode" w:uri="http://schemas.microsoft.com/office/word" w:val="12"/>
  </w:compat>
  <w:rsids>
    <w:rsidRoot w:val="00C647D5"/>
    <w:rsid w:val="00001231"/>
    <w:rsid w:val="00004460"/>
    <w:rsid w:val="00006FFB"/>
    <w:rsid w:val="0001457F"/>
    <w:rsid w:val="00014D13"/>
    <w:rsid w:val="00015B3C"/>
    <w:rsid w:val="00020D19"/>
    <w:rsid w:val="000237C8"/>
    <w:rsid w:val="00024589"/>
    <w:rsid w:val="00024B9C"/>
    <w:rsid w:val="00026485"/>
    <w:rsid w:val="00030320"/>
    <w:rsid w:val="0003057B"/>
    <w:rsid w:val="000332DD"/>
    <w:rsid w:val="000349B4"/>
    <w:rsid w:val="00034D51"/>
    <w:rsid w:val="00034F88"/>
    <w:rsid w:val="00035D72"/>
    <w:rsid w:val="00035F2A"/>
    <w:rsid w:val="000404D8"/>
    <w:rsid w:val="00040819"/>
    <w:rsid w:val="00040972"/>
    <w:rsid w:val="00044BEE"/>
    <w:rsid w:val="00044CF3"/>
    <w:rsid w:val="00044CF4"/>
    <w:rsid w:val="000464B1"/>
    <w:rsid w:val="0004781E"/>
    <w:rsid w:val="00047E32"/>
    <w:rsid w:val="00050E54"/>
    <w:rsid w:val="00053BDD"/>
    <w:rsid w:val="00057E24"/>
    <w:rsid w:val="0006173E"/>
    <w:rsid w:val="00063492"/>
    <w:rsid w:val="00063D36"/>
    <w:rsid w:val="00067455"/>
    <w:rsid w:val="00067A1C"/>
    <w:rsid w:val="00071389"/>
    <w:rsid w:val="0007210F"/>
    <w:rsid w:val="00073C1D"/>
    <w:rsid w:val="00073F2F"/>
    <w:rsid w:val="00074D79"/>
    <w:rsid w:val="00080A7F"/>
    <w:rsid w:val="00080CFB"/>
    <w:rsid w:val="000833E6"/>
    <w:rsid w:val="00083E95"/>
    <w:rsid w:val="00084B0C"/>
    <w:rsid w:val="0008670D"/>
    <w:rsid w:val="00091AB5"/>
    <w:rsid w:val="00093005"/>
    <w:rsid w:val="000939F9"/>
    <w:rsid w:val="00094278"/>
    <w:rsid w:val="00094A1A"/>
    <w:rsid w:val="00096127"/>
    <w:rsid w:val="00097450"/>
    <w:rsid w:val="0009793A"/>
    <w:rsid w:val="000A281F"/>
    <w:rsid w:val="000A42FC"/>
    <w:rsid w:val="000A5DB7"/>
    <w:rsid w:val="000A7C6B"/>
    <w:rsid w:val="000B01C3"/>
    <w:rsid w:val="000B0675"/>
    <w:rsid w:val="000B0724"/>
    <w:rsid w:val="000B1565"/>
    <w:rsid w:val="000B1BAB"/>
    <w:rsid w:val="000B2FAA"/>
    <w:rsid w:val="000B3783"/>
    <w:rsid w:val="000B74D1"/>
    <w:rsid w:val="000C1303"/>
    <w:rsid w:val="000C3139"/>
    <w:rsid w:val="000C3263"/>
    <w:rsid w:val="000C34A1"/>
    <w:rsid w:val="000C3F29"/>
    <w:rsid w:val="000C479C"/>
    <w:rsid w:val="000C6355"/>
    <w:rsid w:val="000C7306"/>
    <w:rsid w:val="000D2A51"/>
    <w:rsid w:val="000D3838"/>
    <w:rsid w:val="000D3AFA"/>
    <w:rsid w:val="000D5388"/>
    <w:rsid w:val="000D63B2"/>
    <w:rsid w:val="000E154C"/>
    <w:rsid w:val="000E1F86"/>
    <w:rsid w:val="000E336F"/>
    <w:rsid w:val="000E36B3"/>
    <w:rsid w:val="000E3C2A"/>
    <w:rsid w:val="000E4773"/>
    <w:rsid w:val="000E4B0F"/>
    <w:rsid w:val="000E5BE8"/>
    <w:rsid w:val="000F138B"/>
    <w:rsid w:val="000F1E94"/>
    <w:rsid w:val="000F2220"/>
    <w:rsid w:val="000F50C2"/>
    <w:rsid w:val="000F513E"/>
    <w:rsid w:val="000F6E35"/>
    <w:rsid w:val="00101B8A"/>
    <w:rsid w:val="00102203"/>
    <w:rsid w:val="00102956"/>
    <w:rsid w:val="0010361E"/>
    <w:rsid w:val="0010383A"/>
    <w:rsid w:val="001042B7"/>
    <w:rsid w:val="001042D4"/>
    <w:rsid w:val="001048B7"/>
    <w:rsid w:val="0010528F"/>
    <w:rsid w:val="00105B70"/>
    <w:rsid w:val="00105C15"/>
    <w:rsid w:val="001063CF"/>
    <w:rsid w:val="00116815"/>
    <w:rsid w:val="00117ED1"/>
    <w:rsid w:val="0012216C"/>
    <w:rsid w:val="0012319E"/>
    <w:rsid w:val="00124AC7"/>
    <w:rsid w:val="001305F5"/>
    <w:rsid w:val="001318EC"/>
    <w:rsid w:val="00132AD0"/>
    <w:rsid w:val="001366A6"/>
    <w:rsid w:val="00137090"/>
    <w:rsid w:val="00137CA0"/>
    <w:rsid w:val="00141105"/>
    <w:rsid w:val="00141238"/>
    <w:rsid w:val="0014509A"/>
    <w:rsid w:val="00146163"/>
    <w:rsid w:val="00150A74"/>
    <w:rsid w:val="00155127"/>
    <w:rsid w:val="0015697F"/>
    <w:rsid w:val="00160357"/>
    <w:rsid w:val="001605DC"/>
    <w:rsid w:val="00163A0E"/>
    <w:rsid w:val="001659FC"/>
    <w:rsid w:val="001670AC"/>
    <w:rsid w:val="001722C3"/>
    <w:rsid w:val="00172BC1"/>
    <w:rsid w:val="00181DB7"/>
    <w:rsid w:val="0018390C"/>
    <w:rsid w:val="00184DCB"/>
    <w:rsid w:val="00184FF9"/>
    <w:rsid w:val="00185C25"/>
    <w:rsid w:val="00187DAB"/>
    <w:rsid w:val="001901E7"/>
    <w:rsid w:val="001907BF"/>
    <w:rsid w:val="0019444B"/>
    <w:rsid w:val="00194F7B"/>
    <w:rsid w:val="0019537D"/>
    <w:rsid w:val="00196A99"/>
    <w:rsid w:val="00197AC6"/>
    <w:rsid w:val="00197F67"/>
    <w:rsid w:val="001A0625"/>
    <w:rsid w:val="001A20AF"/>
    <w:rsid w:val="001A22DB"/>
    <w:rsid w:val="001A3CF4"/>
    <w:rsid w:val="001A409D"/>
    <w:rsid w:val="001A5AB6"/>
    <w:rsid w:val="001A6EF2"/>
    <w:rsid w:val="001B142F"/>
    <w:rsid w:val="001B2CFC"/>
    <w:rsid w:val="001B60C4"/>
    <w:rsid w:val="001B6336"/>
    <w:rsid w:val="001B75AB"/>
    <w:rsid w:val="001C1EAB"/>
    <w:rsid w:val="001C431B"/>
    <w:rsid w:val="001C5637"/>
    <w:rsid w:val="001C6892"/>
    <w:rsid w:val="001D27EF"/>
    <w:rsid w:val="001D3676"/>
    <w:rsid w:val="001D54A2"/>
    <w:rsid w:val="001D563E"/>
    <w:rsid w:val="001D740C"/>
    <w:rsid w:val="001D77F0"/>
    <w:rsid w:val="001D7D2E"/>
    <w:rsid w:val="001E3C87"/>
    <w:rsid w:val="001E51BC"/>
    <w:rsid w:val="001E5585"/>
    <w:rsid w:val="001E7389"/>
    <w:rsid w:val="001E7DD9"/>
    <w:rsid w:val="001F1414"/>
    <w:rsid w:val="001F15A1"/>
    <w:rsid w:val="001F473B"/>
    <w:rsid w:val="001F706F"/>
    <w:rsid w:val="002009F2"/>
    <w:rsid w:val="00202FAF"/>
    <w:rsid w:val="0020329B"/>
    <w:rsid w:val="002037A3"/>
    <w:rsid w:val="00207EB1"/>
    <w:rsid w:val="00212FB1"/>
    <w:rsid w:val="0021412B"/>
    <w:rsid w:val="00214A60"/>
    <w:rsid w:val="00214CC2"/>
    <w:rsid w:val="002150BE"/>
    <w:rsid w:val="00220A4D"/>
    <w:rsid w:val="00221448"/>
    <w:rsid w:val="002234FC"/>
    <w:rsid w:val="0022386D"/>
    <w:rsid w:val="00224129"/>
    <w:rsid w:val="002253DC"/>
    <w:rsid w:val="00226780"/>
    <w:rsid w:val="0023091D"/>
    <w:rsid w:val="00232704"/>
    <w:rsid w:val="002329A5"/>
    <w:rsid w:val="00235858"/>
    <w:rsid w:val="00236716"/>
    <w:rsid w:val="002409EB"/>
    <w:rsid w:val="00241397"/>
    <w:rsid w:val="00241D61"/>
    <w:rsid w:val="00242B33"/>
    <w:rsid w:val="00244435"/>
    <w:rsid w:val="00244A01"/>
    <w:rsid w:val="00247335"/>
    <w:rsid w:val="00250F0E"/>
    <w:rsid w:val="00250FB8"/>
    <w:rsid w:val="00251720"/>
    <w:rsid w:val="00252B96"/>
    <w:rsid w:val="002533DD"/>
    <w:rsid w:val="00254629"/>
    <w:rsid w:val="002556F8"/>
    <w:rsid w:val="00256F9D"/>
    <w:rsid w:val="00262BD1"/>
    <w:rsid w:val="00262D3D"/>
    <w:rsid w:val="002630E3"/>
    <w:rsid w:val="00264E72"/>
    <w:rsid w:val="00265205"/>
    <w:rsid w:val="002656C1"/>
    <w:rsid w:val="002666EF"/>
    <w:rsid w:val="00266B4E"/>
    <w:rsid w:val="0026714A"/>
    <w:rsid w:val="00267616"/>
    <w:rsid w:val="00267719"/>
    <w:rsid w:val="00270F39"/>
    <w:rsid w:val="00273826"/>
    <w:rsid w:val="00273C27"/>
    <w:rsid w:val="002765D6"/>
    <w:rsid w:val="002771DD"/>
    <w:rsid w:val="00281651"/>
    <w:rsid w:val="00283772"/>
    <w:rsid w:val="002842B4"/>
    <w:rsid w:val="0028511D"/>
    <w:rsid w:val="00285558"/>
    <w:rsid w:val="00285F23"/>
    <w:rsid w:val="002873B2"/>
    <w:rsid w:val="002873ED"/>
    <w:rsid w:val="002941C6"/>
    <w:rsid w:val="0029433C"/>
    <w:rsid w:val="0029533C"/>
    <w:rsid w:val="002A11B2"/>
    <w:rsid w:val="002A22E8"/>
    <w:rsid w:val="002A2593"/>
    <w:rsid w:val="002A349A"/>
    <w:rsid w:val="002A3F59"/>
    <w:rsid w:val="002A4BD0"/>
    <w:rsid w:val="002A4BED"/>
    <w:rsid w:val="002A60E6"/>
    <w:rsid w:val="002A6BE4"/>
    <w:rsid w:val="002B0FD9"/>
    <w:rsid w:val="002B27BC"/>
    <w:rsid w:val="002B4C11"/>
    <w:rsid w:val="002B4FCF"/>
    <w:rsid w:val="002B7525"/>
    <w:rsid w:val="002C06B2"/>
    <w:rsid w:val="002C39FC"/>
    <w:rsid w:val="002C538F"/>
    <w:rsid w:val="002C698C"/>
    <w:rsid w:val="002D1B84"/>
    <w:rsid w:val="002D6D55"/>
    <w:rsid w:val="002D7B4C"/>
    <w:rsid w:val="002E1DBB"/>
    <w:rsid w:val="002E1F42"/>
    <w:rsid w:val="002E30C6"/>
    <w:rsid w:val="002E31A7"/>
    <w:rsid w:val="002E464E"/>
    <w:rsid w:val="002E4941"/>
    <w:rsid w:val="002E6758"/>
    <w:rsid w:val="002E7DE8"/>
    <w:rsid w:val="002F0011"/>
    <w:rsid w:val="002F0446"/>
    <w:rsid w:val="002F0E21"/>
    <w:rsid w:val="002F0FEB"/>
    <w:rsid w:val="002F1263"/>
    <w:rsid w:val="002F263F"/>
    <w:rsid w:val="002F548B"/>
    <w:rsid w:val="002F5C13"/>
    <w:rsid w:val="00300CE1"/>
    <w:rsid w:val="00302202"/>
    <w:rsid w:val="00302ADB"/>
    <w:rsid w:val="00303EB8"/>
    <w:rsid w:val="00304B84"/>
    <w:rsid w:val="00311741"/>
    <w:rsid w:val="00313428"/>
    <w:rsid w:val="00313828"/>
    <w:rsid w:val="00315397"/>
    <w:rsid w:val="00317964"/>
    <w:rsid w:val="00321FD5"/>
    <w:rsid w:val="0032326C"/>
    <w:rsid w:val="0032701D"/>
    <w:rsid w:val="003300E8"/>
    <w:rsid w:val="00331102"/>
    <w:rsid w:val="00331281"/>
    <w:rsid w:val="00333751"/>
    <w:rsid w:val="003337E3"/>
    <w:rsid w:val="0033431C"/>
    <w:rsid w:val="003345B4"/>
    <w:rsid w:val="00334AD1"/>
    <w:rsid w:val="003350C7"/>
    <w:rsid w:val="00335A6B"/>
    <w:rsid w:val="00337635"/>
    <w:rsid w:val="00342D18"/>
    <w:rsid w:val="00343CA1"/>
    <w:rsid w:val="00345D0F"/>
    <w:rsid w:val="00347BED"/>
    <w:rsid w:val="00347E60"/>
    <w:rsid w:val="00354117"/>
    <w:rsid w:val="00355D32"/>
    <w:rsid w:val="00356CA0"/>
    <w:rsid w:val="00360018"/>
    <w:rsid w:val="00360C2C"/>
    <w:rsid w:val="0036133A"/>
    <w:rsid w:val="00363A35"/>
    <w:rsid w:val="00366CDD"/>
    <w:rsid w:val="0037133E"/>
    <w:rsid w:val="003729E5"/>
    <w:rsid w:val="00372F87"/>
    <w:rsid w:val="00373B80"/>
    <w:rsid w:val="00374525"/>
    <w:rsid w:val="00374F14"/>
    <w:rsid w:val="00376D6F"/>
    <w:rsid w:val="00376EB6"/>
    <w:rsid w:val="00376ED2"/>
    <w:rsid w:val="0038002C"/>
    <w:rsid w:val="00380E16"/>
    <w:rsid w:val="00381654"/>
    <w:rsid w:val="00381A8C"/>
    <w:rsid w:val="003856C0"/>
    <w:rsid w:val="00385A1E"/>
    <w:rsid w:val="003903F7"/>
    <w:rsid w:val="003915BC"/>
    <w:rsid w:val="00392340"/>
    <w:rsid w:val="00393DD6"/>
    <w:rsid w:val="0039500E"/>
    <w:rsid w:val="0039564B"/>
    <w:rsid w:val="00395CAA"/>
    <w:rsid w:val="00396B8E"/>
    <w:rsid w:val="003A1518"/>
    <w:rsid w:val="003A1F67"/>
    <w:rsid w:val="003A2FB3"/>
    <w:rsid w:val="003A3EF2"/>
    <w:rsid w:val="003A5CE6"/>
    <w:rsid w:val="003A6AC7"/>
    <w:rsid w:val="003A7306"/>
    <w:rsid w:val="003A7CF1"/>
    <w:rsid w:val="003A7FCF"/>
    <w:rsid w:val="003B0FDC"/>
    <w:rsid w:val="003B13F9"/>
    <w:rsid w:val="003B3148"/>
    <w:rsid w:val="003B34C8"/>
    <w:rsid w:val="003B4822"/>
    <w:rsid w:val="003B4909"/>
    <w:rsid w:val="003B4A65"/>
    <w:rsid w:val="003B4DD0"/>
    <w:rsid w:val="003B540A"/>
    <w:rsid w:val="003B5E83"/>
    <w:rsid w:val="003B7A84"/>
    <w:rsid w:val="003C04DF"/>
    <w:rsid w:val="003C0F3A"/>
    <w:rsid w:val="003C27EC"/>
    <w:rsid w:val="003C3198"/>
    <w:rsid w:val="003C73FA"/>
    <w:rsid w:val="003D1794"/>
    <w:rsid w:val="003D1C3F"/>
    <w:rsid w:val="003D4C32"/>
    <w:rsid w:val="003D6266"/>
    <w:rsid w:val="003D6780"/>
    <w:rsid w:val="003D7169"/>
    <w:rsid w:val="003E2ABD"/>
    <w:rsid w:val="003E3B21"/>
    <w:rsid w:val="003E5E87"/>
    <w:rsid w:val="003E6476"/>
    <w:rsid w:val="003F0248"/>
    <w:rsid w:val="003F0A52"/>
    <w:rsid w:val="003F1A1D"/>
    <w:rsid w:val="003F1F52"/>
    <w:rsid w:val="003F4301"/>
    <w:rsid w:val="003F4D7E"/>
    <w:rsid w:val="00400FBE"/>
    <w:rsid w:val="00401E92"/>
    <w:rsid w:val="00403A30"/>
    <w:rsid w:val="00404D03"/>
    <w:rsid w:val="004071A8"/>
    <w:rsid w:val="004101C1"/>
    <w:rsid w:val="00412588"/>
    <w:rsid w:val="00412840"/>
    <w:rsid w:val="00412F37"/>
    <w:rsid w:val="00413A23"/>
    <w:rsid w:val="004141D2"/>
    <w:rsid w:val="00416A47"/>
    <w:rsid w:val="00416E72"/>
    <w:rsid w:val="004174C8"/>
    <w:rsid w:val="00420723"/>
    <w:rsid w:val="004207D9"/>
    <w:rsid w:val="00423F28"/>
    <w:rsid w:val="004263DA"/>
    <w:rsid w:val="0043176B"/>
    <w:rsid w:val="00431ADE"/>
    <w:rsid w:val="004325E3"/>
    <w:rsid w:val="004334CF"/>
    <w:rsid w:val="00433795"/>
    <w:rsid w:val="00434E51"/>
    <w:rsid w:val="00436D11"/>
    <w:rsid w:val="0044071B"/>
    <w:rsid w:val="00443789"/>
    <w:rsid w:val="00443BD4"/>
    <w:rsid w:val="0044462C"/>
    <w:rsid w:val="00445A2B"/>
    <w:rsid w:val="00445F05"/>
    <w:rsid w:val="00446319"/>
    <w:rsid w:val="004616E4"/>
    <w:rsid w:val="00461782"/>
    <w:rsid w:val="00461C6E"/>
    <w:rsid w:val="00463806"/>
    <w:rsid w:val="00464CC0"/>
    <w:rsid w:val="00464DE2"/>
    <w:rsid w:val="004652C3"/>
    <w:rsid w:val="0046561D"/>
    <w:rsid w:val="00465A04"/>
    <w:rsid w:val="00465D1C"/>
    <w:rsid w:val="00465D73"/>
    <w:rsid w:val="00466012"/>
    <w:rsid w:val="00466AA3"/>
    <w:rsid w:val="00470CF9"/>
    <w:rsid w:val="004716D8"/>
    <w:rsid w:val="004718E2"/>
    <w:rsid w:val="00471D1C"/>
    <w:rsid w:val="00471DA8"/>
    <w:rsid w:val="00477D88"/>
    <w:rsid w:val="00477F5D"/>
    <w:rsid w:val="004802CF"/>
    <w:rsid w:val="00482A7A"/>
    <w:rsid w:val="0048441C"/>
    <w:rsid w:val="00485C14"/>
    <w:rsid w:val="00485F4A"/>
    <w:rsid w:val="00487932"/>
    <w:rsid w:val="00487CA9"/>
    <w:rsid w:val="00491726"/>
    <w:rsid w:val="00493100"/>
    <w:rsid w:val="004938B0"/>
    <w:rsid w:val="00495730"/>
    <w:rsid w:val="00496921"/>
    <w:rsid w:val="004977B3"/>
    <w:rsid w:val="004A36F5"/>
    <w:rsid w:val="004A54C8"/>
    <w:rsid w:val="004A7077"/>
    <w:rsid w:val="004A7E01"/>
    <w:rsid w:val="004B0AA7"/>
    <w:rsid w:val="004B26DC"/>
    <w:rsid w:val="004B2733"/>
    <w:rsid w:val="004B3B90"/>
    <w:rsid w:val="004B4E8A"/>
    <w:rsid w:val="004B511E"/>
    <w:rsid w:val="004B61B7"/>
    <w:rsid w:val="004C1BD9"/>
    <w:rsid w:val="004C2F30"/>
    <w:rsid w:val="004C3934"/>
    <w:rsid w:val="004C4D56"/>
    <w:rsid w:val="004C4F44"/>
    <w:rsid w:val="004C529D"/>
    <w:rsid w:val="004D02DA"/>
    <w:rsid w:val="004D09EA"/>
    <w:rsid w:val="004D15AB"/>
    <w:rsid w:val="004D28DD"/>
    <w:rsid w:val="004D3690"/>
    <w:rsid w:val="004D4D5F"/>
    <w:rsid w:val="004F0838"/>
    <w:rsid w:val="004F0C30"/>
    <w:rsid w:val="004F1EB1"/>
    <w:rsid w:val="004F2779"/>
    <w:rsid w:val="004F2C41"/>
    <w:rsid w:val="004F3260"/>
    <w:rsid w:val="004F33FD"/>
    <w:rsid w:val="004F3990"/>
    <w:rsid w:val="004F46F1"/>
    <w:rsid w:val="004F4B97"/>
    <w:rsid w:val="004F643E"/>
    <w:rsid w:val="004F7DE8"/>
    <w:rsid w:val="005023BF"/>
    <w:rsid w:val="00502734"/>
    <w:rsid w:val="00503B5A"/>
    <w:rsid w:val="00503F6B"/>
    <w:rsid w:val="00505A16"/>
    <w:rsid w:val="0051045C"/>
    <w:rsid w:val="0051113E"/>
    <w:rsid w:val="00512113"/>
    <w:rsid w:val="0051432B"/>
    <w:rsid w:val="005143BE"/>
    <w:rsid w:val="00515F6B"/>
    <w:rsid w:val="00517758"/>
    <w:rsid w:val="00520AC9"/>
    <w:rsid w:val="005210D8"/>
    <w:rsid w:val="00521FB6"/>
    <w:rsid w:val="00522397"/>
    <w:rsid w:val="00525061"/>
    <w:rsid w:val="0052530C"/>
    <w:rsid w:val="005343BD"/>
    <w:rsid w:val="0053590D"/>
    <w:rsid w:val="00535D32"/>
    <w:rsid w:val="005370F4"/>
    <w:rsid w:val="0054285D"/>
    <w:rsid w:val="00547C4D"/>
    <w:rsid w:val="00553206"/>
    <w:rsid w:val="005544BA"/>
    <w:rsid w:val="005558C5"/>
    <w:rsid w:val="0055625A"/>
    <w:rsid w:val="005574C7"/>
    <w:rsid w:val="0056017E"/>
    <w:rsid w:val="00560860"/>
    <w:rsid w:val="0056341D"/>
    <w:rsid w:val="00563E81"/>
    <w:rsid w:val="00564DED"/>
    <w:rsid w:val="005650B1"/>
    <w:rsid w:val="00566B72"/>
    <w:rsid w:val="00567E19"/>
    <w:rsid w:val="005703F4"/>
    <w:rsid w:val="00570B79"/>
    <w:rsid w:val="00570E6B"/>
    <w:rsid w:val="0057159C"/>
    <w:rsid w:val="0057226A"/>
    <w:rsid w:val="0057375B"/>
    <w:rsid w:val="005777E3"/>
    <w:rsid w:val="00580D76"/>
    <w:rsid w:val="0058100D"/>
    <w:rsid w:val="005832E7"/>
    <w:rsid w:val="00584949"/>
    <w:rsid w:val="00584951"/>
    <w:rsid w:val="00587094"/>
    <w:rsid w:val="00592B67"/>
    <w:rsid w:val="00595019"/>
    <w:rsid w:val="00595EF8"/>
    <w:rsid w:val="00597AAA"/>
    <w:rsid w:val="00597C5D"/>
    <w:rsid w:val="005A0E45"/>
    <w:rsid w:val="005A13B9"/>
    <w:rsid w:val="005A401E"/>
    <w:rsid w:val="005A4DC8"/>
    <w:rsid w:val="005A6913"/>
    <w:rsid w:val="005A7428"/>
    <w:rsid w:val="005A7774"/>
    <w:rsid w:val="005A7F9A"/>
    <w:rsid w:val="005B16FE"/>
    <w:rsid w:val="005B2235"/>
    <w:rsid w:val="005B59B6"/>
    <w:rsid w:val="005B7BF4"/>
    <w:rsid w:val="005C2122"/>
    <w:rsid w:val="005C7655"/>
    <w:rsid w:val="005C7723"/>
    <w:rsid w:val="005C7EAD"/>
    <w:rsid w:val="005D0476"/>
    <w:rsid w:val="005D1862"/>
    <w:rsid w:val="005D32FD"/>
    <w:rsid w:val="005D4661"/>
    <w:rsid w:val="005D466A"/>
    <w:rsid w:val="005D6965"/>
    <w:rsid w:val="005E2F80"/>
    <w:rsid w:val="005E3826"/>
    <w:rsid w:val="005E3D23"/>
    <w:rsid w:val="005E404A"/>
    <w:rsid w:val="005E579A"/>
    <w:rsid w:val="005E5878"/>
    <w:rsid w:val="005E63C0"/>
    <w:rsid w:val="005E7924"/>
    <w:rsid w:val="005F00E4"/>
    <w:rsid w:val="005F1CEB"/>
    <w:rsid w:val="005F4851"/>
    <w:rsid w:val="005F4FFF"/>
    <w:rsid w:val="005F63A6"/>
    <w:rsid w:val="005F6552"/>
    <w:rsid w:val="005F6C78"/>
    <w:rsid w:val="006018C5"/>
    <w:rsid w:val="00603903"/>
    <w:rsid w:val="0060453D"/>
    <w:rsid w:val="0060532F"/>
    <w:rsid w:val="00607280"/>
    <w:rsid w:val="00607339"/>
    <w:rsid w:val="006078E7"/>
    <w:rsid w:val="006115E0"/>
    <w:rsid w:val="00612AFC"/>
    <w:rsid w:val="006156BE"/>
    <w:rsid w:val="00615B99"/>
    <w:rsid w:val="00616A39"/>
    <w:rsid w:val="006209B4"/>
    <w:rsid w:val="0062303F"/>
    <w:rsid w:val="006235FA"/>
    <w:rsid w:val="006238B4"/>
    <w:rsid w:val="00623FDD"/>
    <w:rsid w:val="00625D1A"/>
    <w:rsid w:val="00625FAD"/>
    <w:rsid w:val="006268B0"/>
    <w:rsid w:val="00626CAB"/>
    <w:rsid w:val="00626D71"/>
    <w:rsid w:val="00630883"/>
    <w:rsid w:val="0063145B"/>
    <w:rsid w:val="00632AE1"/>
    <w:rsid w:val="00634154"/>
    <w:rsid w:val="006353A0"/>
    <w:rsid w:val="006366D9"/>
    <w:rsid w:val="00643097"/>
    <w:rsid w:val="00644C9A"/>
    <w:rsid w:val="0064670F"/>
    <w:rsid w:val="00647426"/>
    <w:rsid w:val="00647F59"/>
    <w:rsid w:val="00650792"/>
    <w:rsid w:val="00650ED5"/>
    <w:rsid w:val="006510B7"/>
    <w:rsid w:val="0065397A"/>
    <w:rsid w:val="00654751"/>
    <w:rsid w:val="006563FE"/>
    <w:rsid w:val="0066166F"/>
    <w:rsid w:val="006623F9"/>
    <w:rsid w:val="006624AD"/>
    <w:rsid w:val="006631F0"/>
    <w:rsid w:val="0066477C"/>
    <w:rsid w:val="0066490A"/>
    <w:rsid w:val="00670847"/>
    <w:rsid w:val="00671786"/>
    <w:rsid w:val="00673B3B"/>
    <w:rsid w:val="00675747"/>
    <w:rsid w:val="00676EEE"/>
    <w:rsid w:val="00677F31"/>
    <w:rsid w:val="006827A2"/>
    <w:rsid w:val="006833DD"/>
    <w:rsid w:val="006833F0"/>
    <w:rsid w:val="00683B56"/>
    <w:rsid w:val="0068579B"/>
    <w:rsid w:val="00686D46"/>
    <w:rsid w:val="00686E03"/>
    <w:rsid w:val="00687556"/>
    <w:rsid w:val="00697B99"/>
    <w:rsid w:val="006A0F1C"/>
    <w:rsid w:val="006A100B"/>
    <w:rsid w:val="006A2861"/>
    <w:rsid w:val="006A6A08"/>
    <w:rsid w:val="006B0801"/>
    <w:rsid w:val="006B22C8"/>
    <w:rsid w:val="006B3E9E"/>
    <w:rsid w:val="006B789C"/>
    <w:rsid w:val="006C0C3F"/>
    <w:rsid w:val="006C1874"/>
    <w:rsid w:val="006C1FC8"/>
    <w:rsid w:val="006C2EF8"/>
    <w:rsid w:val="006C482D"/>
    <w:rsid w:val="006C4AD7"/>
    <w:rsid w:val="006C5621"/>
    <w:rsid w:val="006D0CE9"/>
    <w:rsid w:val="006D273C"/>
    <w:rsid w:val="006D2A96"/>
    <w:rsid w:val="006D3A79"/>
    <w:rsid w:val="006D3E1F"/>
    <w:rsid w:val="006D44F5"/>
    <w:rsid w:val="006D4825"/>
    <w:rsid w:val="006D55D7"/>
    <w:rsid w:val="006D7D22"/>
    <w:rsid w:val="006E06FA"/>
    <w:rsid w:val="006E0CBC"/>
    <w:rsid w:val="006E2069"/>
    <w:rsid w:val="006E23A3"/>
    <w:rsid w:val="006E3916"/>
    <w:rsid w:val="006E4772"/>
    <w:rsid w:val="006E656B"/>
    <w:rsid w:val="006E6C85"/>
    <w:rsid w:val="006F19C0"/>
    <w:rsid w:val="006F3F87"/>
    <w:rsid w:val="006F4F69"/>
    <w:rsid w:val="006F5E7C"/>
    <w:rsid w:val="006F62E8"/>
    <w:rsid w:val="006F7EA9"/>
    <w:rsid w:val="00703B32"/>
    <w:rsid w:val="0070515D"/>
    <w:rsid w:val="00706AF5"/>
    <w:rsid w:val="00706FD6"/>
    <w:rsid w:val="00707DC1"/>
    <w:rsid w:val="007127DE"/>
    <w:rsid w:val="00714C66"/>
    <w:rsid w:val="0071505F"/>
    <w:rsid w:val="007161E5"/>
    <w:rsid w:val="00716E91"/>
    <w:rsid w:val="007173BA"/>
    <w:rsid w:val="00722274"/>
    <w:rsid w:val="00723BE9"/>
    <w:rsid w:val="00724C08"/>
    <w:rsid w:val="007251FB"/>
    <w:rsid w:val="00725A05"/>
    <w:rsid w:val="007261FF"/>
    <w:rsid w:val="007263EF"/>
    <w:rsid w:val="0073214D"/>
    <w:rsid w:val="00735CDB"/>
    <w:rsid w:val="00736543"/>
    <w:rsid w:val="00736A3D"/>
    <w:rsid w:val="007371ED"/>
    <w:rsid w:val="00740864"/>
    <w:rsid w:val="00740A51"/>
    <w:rsid w:val="007442D5"/>
    <w:rsid w:val="00744BDF"/>
    <w:rsid w:val="007459A8"/>
    <w:rsid w:val="00745B82"/>
    <w:rsid w:val="00745E80"/>
    <w:rsid w:val="00746C1C"/>
    <w:rsid w:val="007476E4"/>
    <w:rsid w:val="00760BCC"/>
    <w:rsid w:val="007627EE"/>
    <w:rsid w:val="00763878"/>
    <w:rsid w:val="00764DE7"/>
    <w:rsid w:val="0076574A"/>
    <w:rsid w:val="00765A3E"/>
    <w:rsid w:val="0077051A"/>
    <w:rsid w:val="007759B5"/>
    <w:rsid w:val="0077623D"/>
    <w:rsid w:val="00776D8C"/>
    <w:rsid w:val="00777515"/>
    <w:rsid w:val="00780F50"/>
    <w:rsid w:val="00781DA9"/>
    <w:rsid w:val="00782C69"/>
    <w:rsid w:val="007866C6"/>
    <w:rsid w:val="00787364"/>
    <w:rsid w:val="00787C03"/>
    <w:rsid w:val="007900C1"/>
    <w:rsid w:val="00792C2B"/>
    <w:rsid w:val="00793867"/>
    <w:rsid w:val="00793D45"/>
    <w:rsid w:val="0079417E"/>
    <w:rsid w:val="00795158"/>
    <w:rsid w:val="007958ED"/>
    <w:rsid w:val="00795B0B"/>
    <w:rsid w:val="00796728"/>
    <w:rsid w:val="00796A22"/>
    <w:rsid w:val="007A034D"/>
    <w:rsid w:val="007A56E9"/>
    <w:rsid w:val="007A7BCF"/>
    <w:rsid w:val="007A7C5E"/>
    <w:rsid w:val="007B1DED"/>
    <w:rsid w:val="007B26ED"/>
    <w:rsid w:val="007B47AF"/>
    <w:rsid w:val="007B5441"/>
    <w:rsid w:val="007C20BF"/>
    <w:rsid w:val="007C2D90"/>
    <w:rsid w:val="007C3D8F"/>
    <w:rsid w:val="007C5DB5"/>
    <w:rsid w:val="007C5F6E"/>
    <w:rsid w:val="007C6B08"/>
    <w:rsid w:val="007D08CD"/>
    <w:rsid w:val="007D3F83"/>
    <w:rsid w:val="007D4D56"/>
    <w:rsid w:val="007D6353"/>
    <w:rsid w:val="007D65C3"/>
    <w:rsid w:val="007D715C"/>
    <w:rsid w:val="007E1EFB"/>
    <w:rsid w:val="007E2AE9"/>
    <w:rsid w:val="007E32E8"/>
    <w:rsid w:val="007E449E"/>
    <w:rsid w:val="007E56E1"/>
    <w:rsid w:val="007E6CDE"/>
    <w:rsid w:val="007E76B0"/>
    <w:rsid w:val="007E7ED9"/>
    <w:rsid w:val="007F0E7A"/>
    <w:rsid w:val="007F1E05"/>
    <w:rsid w:val="007F2F8A"/>
    <w:rsid w:val="007F3B1E"/>
    <w:rsid w:val="007F5E17"/>
    <w:rsid w:val="007F63B9"/>
    <w:rsid w:val="007F775A"/>
    <w:rsid w:val="008017A3"/>
    <w:rsid w:val="008022FD"/>
    <w:rsid w:val="00802651"/>
    <w:rsid w:val="00803115"/>
    <w:rsid w:val="00804F2A"/>
    <w:rsid w:val="00805722"/>
    <w:rsid w:val="00810224"/>
    <w:rsid w:val="0081092D"/>
    <w:rsid w:val="00810C92"/>
    <w:rsid w:val="008121DC"/>
    <w:rsid w:val="00812DD2"/>
    <w:rsid w:val="00812EE2"/>
    <w:rsid w:val="0081561F"/>
    <w:rsid w:val="00816826"/>
    <w:rsid w:val="00817F85"/>
    <w:rsid w:val="00823545"/>
    <w:rsid w:val="008245C8"/>
    <w:rsid w:val="00826C1E"/>
    <w:rsid w:val="008273FD"/>
    <w:rsid w:val="00831755"/>
    <w:rsid w:val="0083241C"/>
    <w:rsid w:val="00833B8D"/>
    <w:rsid w:val="00833EA3"/>
    <w:rsid w:val="00834950"/>
    <w:rsid w:val="00834A05"/>
    <w:rsid w:val="008362EE"/>
    <w:rsid w:val="008403F5"/>
    <w:rsid w:val="00840E7D"/>
    <w:rsid w:val="00841A24"/>
    <w:rsid w:val="00841FB9"/>
    <w:rsid w:val="00842819"/>
    <w:rsid w:val="0084289B"/>
    <w:rsid w:val="00846667"/>
    <w:rsid w:val="00847816"/>
    <w:rsid w:val="00847B65"/>
    <w:rsid w:val="00850D36"/>
    <w:rsid w:val="0085120D"/>
    <w:rsid w:val="00852D84"/>
    <w:rsid w:val="008541E5"/>
    <w:rsid w:val="0085461A"/>
    <w:rsid w:val="00855BFF"/>
    <w:rsid w:val="008562E9"/>
    <w:rsid w:val="0085640A"/>
    <w:rsid w:val="0086165E"/>
    <w:rsid w:val="00863148"/>
    <w:rsid w:val="0086564A"/>
    <w:rsid w:val="00866013"/>
    <w:rsid w:val="008668D1"/>
    <w:rsid w:val="00866AB6"/>
    <w:rsid w:val="00866BA3"/>
    <w:rsid w:val="008753D1"/>
    <w:rsid w:val="00875B18"/>
    <w:rsid w:val="00880209"/>
    <w:rsid w:val="008804D1"/>
    <w:rsid w:val="00881C8B"/>
    <w:rsid w:val="00882EA6"/>
    <w:rsid w:val="00883CDE"/>
    <w:rsid w:val="008842EA"/>
    <w:rsid w:val="008848FD"/>
    <w:rsid w:val="008860B3"/>
    <w:rsid w:val="0088722E"/>
    <w:rsid w:val="0089117C"/>
    <w:rsid w:val="00893154"/>
    <w:rsid w:val="008944AA"/>
    <w:rsid w:val="00895FC9"/>
    <w:rsid w:val="0089602B"/>
    <w:rsid w:val="00897658"/>
    <w:rsid w:val="008A20A0"/>
    <w:rsid w:val="008A3CF6"/>
    <w:rsid w:val="008A3F93"/>
    <w:rsid w:val="008A5B02"/>
    <w:rsid w:val="008A60C6"/>
    <w:rsid w:val="008A74E3"/>
    <w:rsid w:val="008B15B6"/>
    <w:rsid w:val="008B1C14"/>
    <w:rsid w:val="008B35FB"/>
    <w:rsid w:val="008B51A9"/>
    <w:rsid w:val="008D54F0"/>
    <w:rsid w:val="008D5F00"/>
    <w:rsid w:val="008D7B29"/>
    <w:rsid w:val="008D7B92"/>
    <w:rsid w:val="008D7F88"/>
    <w:rsid w:val="008E3FF4"/>
    <w:rsid w:val="008E591E"/>
    <w:rsid w:val="008E6FDF"/>
    <w:rsid w:val="008F160E"/>
    <w:rsid w:val="008F228A"/>
    <w:rsid w:val="008F273F"/>
    <w:rsid w:val="008F4888"/>
    <w:rsid w:val="008F5399"/>
    <w:rsid w:val="008F5E3C"/>
    <w:rsid w:val="00900CF0"/>
    <w:rsid w:val="0090269A"/>
    <w:rsid w:val="00903725"/>
    <w:rsid w:val="00904051"/>
    <w:rsid w:val="00904A11"/>
    <w:rsid w:val="00904BFF"/>
    <w:rsid w:val="00906FC0"/>
    <w:rsid w:val="00907519"/>
    <w:rsid w:val="00911AC5"/>
    <w:rsid w:val="009120F4"/>
    <w:rsid w:val="0091369E"/>
    <w:rsid w:val="00914D26"/>
    <w:rsid w:val="0091562F"/>
    <w:rsid w:val="00916092"/>
    <w:rsid w:val="0091625F"/>
    <w:rsid w:val="009166C0"/>
    <w:rsid w:val="00916C5C"/>
    <w:rsid w:val="0091771D"/>
    <w:rsid w:val="009178DA"/>
    <w:rsid w:val="00920372"/>
    <w:rsid w:val="00921EEE"/>
    <w:rsid w:val="00923A2D"/>
    <w:rsid w:val="00924885"/>
    <w:rsid w:val="00926C4C"/>
    <w:rsid w:val="00927013"/>
    <w:rsid w:val="0092776A"/>
    <w:rsid w:val="00931856"/>
    <w:rsid w:val="00931B2B"/>
    <w:rsid w:val="0093497D"/>
    <w:rsid w:val="009355D2"/>
    <w:rsid w:val="009358D0"/>
    <w:rsid w:val="00935FFD"/>
    <w:rsid w:val="00942522"/>
    <w:rsid w:val="009449F5"/>
    <w:rsid w:val="009457D2"/>
    <w:rsid w:val="00945898"/>
    <w:rsid w:val="0095142D"/>
    <w:rsid w:val="00951673"/>
    <w:rsid w:val="00951B6F"/>
    <w:rsid w:val="00960B42"/>
    <w:rsid w:val="00960F1D"/>
    <w:rsid w:val="00966367"/>
    <w:rsid w:val="009704D8"/>
    <w:rsid w:val="00970C9D"/>
    <w:rsid w:val="00971716"/>
    <w:rsid w:val="00972C85"/>
    <w:rsid w:val="00973993"/>
    <w:rsid w:val="009761D6"/>
    <w:rsid w:val="00976DC6"/>
    <w:rsid w:val="009821D1"/>
    <w:rsid w:val="00984E19"/>
    <w:rsid w:val="00985606"/>
    <w:rsid w:val="009869CD"/>
    <w:rsid w:val="009912C2"/>
    <w:rsid w:val="00991B0D"/>
    <w:rsid w:val="00996A5C"/>
    <w:rsid w:val="0099775B"/>
    <w:rsid w:val="009A0B1F"/>
    <w:rsid w:val="009A1E09"/>
    <w:rsid w:val="009A32A9"/>
    <w:rsid w:val="009A477B"/>
    <w:rsid w:val="009A709B"/>
    <w:rsid w:val="009B1975"/>
    <w:rsid w:val="009B328D"/>
    <w:rsid w:val="009B7BDA"/>
    <w:rsid w:val="009C1C29"/>
    <w:rsid w:val="009C3FB4"/>
    <w:rsid w:val="009C47A2"/>
    <w:rsid w:val="009C5827"/>
    <w:rsid w:val="009D19A8"/>
    <w:rsid w:val="009D1DCD"/>
    <w:rsid w:val="009D300C"/>
    <w:rsid w:val="009D339E"/>
    <w:rsid w:val="009D3CA4"/>
    <w:rsid w:val="009D5753"/>
    <w:rsid w:val="009D64F8"/>
    <w:rsid w:val="009E1010"/>
    <w:rsid w:val="009E637C"/>
    <w:rsid w:val="009E6532"/>
    <w:rsid w:val="009F1098"/>
    <w:rsid w:val="009F2239"/>
    <w:rsid w:val="009F3FA7"/>
    <w:rsid w:val="009F4252"/>
    <w:rsid w:val="009F4473"/>
    <w:rsid w:val="009F4D89"/>
    <w:rsid w:val="009F70D0"/>
    <w:rsid w:val="00A00BC2"/>
    <w:rsid w:val="00A01DA0"/>
    <w:rsid w:val="00A020BA"/>
    <w:rsid w:val="00A02AC1"/>
    <w:rsid w:val="00A04A80"/>
    <w:rsid w:val="00A062F6"/>
    <w:rsid w:val="00A068F8"/>
    <w:rsid w:val="00A06E7A"/>
    <w:rsid w:val="00A074B0"/>
    <w:rsid w:val="00A103F3"/>
    <w:rsid w:val="00A133F4"/>
    <w:rsid w:val="00A13ACE"/>
    <w:rsid w:val="00A13DFB"/>
    <w:rsid w:val="00A13EFA"/>
    <w:rsid w:val="00A147B3"/>
    <w:rsid w:val="00A15850"/>
    <w:rsid w:val="00A224A9"/>
    <w:rsid w:val="00A24AC5"/>
    <w:rsid w:val="00A26D95"/>
    <w:rsid w:val="00A35A82"/>
    <w:rsid w:val="00A37074"/>
    <w:rsid w:val="00A37B57"/>
    <w:rsid w:val="00A416CC"/>
    <w:rsid w:val="00A42FE8"/>
    <w:rsid w:val="00A47956"/>
    <w:rsid w:val="00A47D70"/>
    <w:rsid w:val="00A50C65"/>
    <w:rsid w:val="00A52AE1"/>
    <w:rsid w:val="00A54D5E"/>
    <w:rsid w:val="00A55049"/>
    <w:rsid w:val="00A55C1A"/>
    <w:rsid w:val="00A61831"/>
    <w:rsid w:val="00A61D67"/>
    <w:rsid w:val="00A640C9"/>
    <w:rsid w:val="00A6419D"/>
    <w:rsid w:val="00A6460C"/>
    <w:rsid w:val="00A66F7F"/>
    <w:rsid w:val="00A716FC"/>
    <w:rsid w:val="00A71AE2"/>
    <w:rsid w:val="00A71B9D"/>
    <w:rsid w:val="00A71BB8"/>
    <w:rsid w:val="00A7280D"/>
    <w:rsid w:val="00A72B3A"/>
    <w:rsid w:val="00A75D5D"/>
    <w:rsid w:val="00A76000"/>
    <w:rsid w:val="00A77B41"/>
    <w:rsid w:val="00A8039F"/>
    <w:rsid w:val="00A8069E"/>
    <w:rsid w:val="00A81058"/>
    <w:rsid w:val="00A846D1"/>
    <w:rsid w:val="00A84D24"/>
    <w:rsid w:val="00A85131"/>
    <w:rsid w:val="00A85A67"/>
    <w:rsid w:val="00A860AD"/>
    <w:rsid w:val="00A86978"/>
    <w:rsid w:val="00A87774"/>
    <w:rsid w:val="00A90565"/>
    <w:rsid w:val="00A90EBB"/>
    <w:rsid w:val="00A92669"/>
    <w:rsid w:val="00A95332"/>
    <w:rsid w:val="00AA3972"/>
    <w:rsid w:val="00AA4F70"/>
    <w:rsid w:val="00AA5143"/>
    <w:rsid w:val="00AA7934"/>
    <w:rsid w:val="00AB4150"/>
    <w:rsid w:val="00AB41AC"/>
    <w:rsid w:val="00AB58A5"/>
    <w:rsid w:val="00AC0C82"/>
    <w:rsid w:val="00AC17C9"/>
    <w:rsid w:val="00AC26A8"/>
    <w:rsid w:val="00AC2E7F"/>
    <w:rsid w:val="00AC3751"/>
    <w:rsid w:val="00AC3A0E"/>
    <w:rsid w:val="00AC469D"/>
    <w:rsid w:val="00AC6CE6"/>
    <w:rsid w:val="00AC7E45"/>
    <w:rsid w:val="00AD18C3"/>
    <w:rsid w:val="00AD361A"/>
    <w:rsid w:val="00AD7150"/>
    <w:rsid w:val="00AD78A7"/>
    <w:rsid w:val="00AE0AD5"/>
    <w:rsid w:val="00AE2743"/>
    <w:rsid w:val="00AE3C9B"/>
    <w:rsid w:val="00AE5D89"/>
    <w:rsid w:val="00AE60D0"/>
    <w:rsid w:val="00AE6AB0"/>
    <w:rsid w:val="00AE6C24"/>
    <w:rsid w:val="00AE70CF"/>
    <w:rsid w:val="00AF153A"/>
    <w:rsid w:val="00AF1E96"/>
    <w:rsid w:val="00AF4ABB"/>
    <w:rsid w:val="00AF4DDB"/>
    <w:rsid w:val="00AF5698"/>
    <w:rsid w:val="00AF5A3B"/>
    <w:rsid w:val="00AF60B2"/>
    <w:rsid w:val="00B04256"/>
    <w:rsid w:val="00B1068C"/>
    <w:rsid w:val="00B155A1"/>
    <w:rsid w:val="00B20465"/>
    <w:rsid w:val="00B20C63"/>
    <w:rsid w:val="00B238FC"/>
    <w:rsid w:val="00B23D6C"/>
    <w:rsid w:val="00B244F1"/>
    <w:rsid w:val="00B24709"/>
    <w:rsid w:val="00B25462"/>
    <w:rsid w:val="00B26F84"/>
    <w:rsid w:val="00B30899"/>
    <w:rsid w:val="00B34394"/>
    <w:rsid w:val="00B361AC"/>
    <w:rsid w:val="00B3627D"/>
    <w:rsid w:val="00B37543"/>
    <w:rsid w:val="00B37DC3"/>
    <w:rsid w:val="00B40529"/>
    <w:rsid w:val="00B40C64"/>
    <w:rsid w:val="00B41078"/>
    <w:rsid w:val="00B4252C"/>
    <w:rsid w:val="00B4284A"/>
    <w:rsid w:val="00B432A4"/>
    <w:rsid w:val="00B44E51"/>
    <w:rsid w:val="00B45690"/>
    <w:rsid w:val="00B47D5F"/>
    <w:rsid w:val="00B50763"/>
    <w:rsid w:val="00B50AD2"/>
    <w:rsid w:val="00B53B0E"/>
    <w:rsid w:val="00B54DB0"/>
    <w:rsid w:val="00B55176"/>
    <w:rsid w:val="00B553EA"/>
    <w:rsid w:val="00B56078"/>
    <w:rsid w:val="00B605B5"/>
    <w:rsid w:val="00B608E5"/>
    <w:rsid w:val="00B62405"/>
    <w:rsid w:val="00B62D92"/>
    <w:rsid w:val="00B638B1"/>
    <w:rsid w:val="00B639BF"/>
    <w:rsid w:val="00B64CF8"/>
    <w:rsid w:val="00B6637C"/>
    <w:rsid w:val="00B720CB"/>
    <w:rsid w:val="00B749D4"/>
    <w:rsid w:val="00B76275"/>
    <w:rsid w:val="00B81D97"/>
    <w:rsid w:val="00B839FB"/>
    <w:rsid w:val="00B84BF1"/>
    <w:rsid w:val="00B8664B"/>
    <w:rsid w:val="00B87F8E"/>
    <w:rsid w:val="00B903B9"/>
    <w:rsid w:val="00B91A53"/>
    <w:rsid w:val="00B92104"/>
    <w:rsid w:val="00B93091"/>
    <w:rsid w:val="00B95A88"/>
    <w:rsid w:val="00B97E15"/>
    <w:rsid w:val="00BA0580"/>
    <w:rsid w:val="00BA0931"/>
    <w:rsid w:val="00BA0B5B"/>
    <w:rsid w:val="00BA0C27"/>
    <w:rsid w:val="00BA141F"/>
    <w:rsid w:val="00BA1DBF"/>
    <w:rsid w:val="00BA4899"/>
    <w:rsid w:val="00BA585C"/>
    <w:rsid w:val="00BB1F2C"/>
    <w:rsid w:val="00BB68D9"/>
    <w:rsid w:val="00BB7049"/>
    <w:rsid w:val="00BB7133"/>
    <w:rsid w:val="00BB7589"/>
    <w:rsid w:val="00BC0BC8"/>
    <w:rsid w:val="00BC3935"/>
    <w:rsid w:val="00BC456A"/>
    <w:rsid w:val="00BC572C"/>
    <w:rsid w:val="00BC59E2"/>
    <w:rsid w:val="00BC651A"/>
    <w:rsid w:val="00BC7787"/>
    <w:rsid w:val="00BC7825"/>
    <w:rsid w:val="00BD12A3"/>
    <w:rsid w:val="00BD1705"/>
    <w:rsid w:val="00BD1EDF"/>
    <w:rsid w:val="00BD31F4"/>
    <w:rsid w:val="00BD54BF"/>
    <w:rsid w:val="00BD64D1"/>
    <w:rsid w:val="00BD6BF8"/>
    <w:rsid w:val="00BD79A7"/>
    <w:rsid w:val="00BE006D"/>
    <w:rsid w:val="00BE0B05"/>
    <w:rsid w:val="00BE0CF8"/>
    <w:rsid w:val="00BE2E3A"/>
    <w:rsid w:val="00BE441B"/>
    <w:rsid w:val="00BE7FBB"/>
    <w:rsid w:val="00BF1D71"/>
    <w:rsid w:val="00BF1FD9"/>
    <w:rsid w:val="00BF2907"/>
    <w:rsid w:val="00BF4C5B"/>
    <w:rsid w:val="00BF5AEB"/>
    <w:rsid w:val="00BF600B"/>
    <w:rsid w:val="00BF68B3"/>
    <w:rsid w:val="00C02CC5"/>
    <w:rsid w:val="00C03237"/>
    <w:rsid w:val="00C037CC"/>
    <w:rsid w:val="00C047FD"/>
    <w:rsid w:val="00C048B9"/>
    <w:rsid w:val="00C052A8"/>
    <w:rsid w:val="00C058E2"/>
    <w:rsid w:val="00C05EEC"/>
    <w:rsid w:val="00C06E47"/>
    <w:rsid w:val="00C140BA"/>
    <w:rsid w:val="00C17211"/>
    <w:rsid w:val="00C176F6"/>
    <w:rsid w:val="00C21D3E"/>
    <w:rsid w:val="00C22284"/>
    <w:rsid w:val="00C226CF"/>
    <w:rsid w:val="00C2474A"/>
    <w:rsid w:val="00C25581"/>
    <w:rsid w:val="00C2646F"/>
    <w:rsid w:val="00C307F4"/>
    <w:rsid w:val="00C308D6"/>
    <w:rsid w:val="00C31554"/>
    <w:rsid w:val="00C35124"/>
    <w:rsid w:val="00C379EB"/>
    <w:rsid w:val="00C4003B"/>
    <w:rsid w:val="00C40699"/>
    <w:rsid w:val="00C412F1"/>
    <w:rsid w:val="00C42312"/>
    <w:rsid w:val="00C431D4"/>
    <w:rsid w:val="00C45CAD"/>
    <w:rsid w:val="00C476B4"/>
    <w:rsid w:val="00C50CDC"/>
    <w:rsid w:val="00C5147F"/>
    <w:rsid w:val="00C5422D"/>
    <w:rsid w:val="00C544FB"/>
    <w:rsid w:val="00C54770"/>
    <w:rsid w:val="00C55352"/>
    <w:rsid w:val="00C55799"/>
    <w:rsid w:val="00C55EC0"/>
    <w:rsid w:val="00C56C09"/>
    <w:rsid w:val="00C57CF1"/>
    <w:rsid w:val="00C61071"/>
    <w:rsid w:val="00C61FFF"/>
    <w:rsid w:val="00C647D5"/>
    <w:rsid w:val="00C66263"/>
    <w:rsid w:val="00C66DFB"/>
    <w:rsid w:val="00C70FBC"/>
    <w:rsid w:val="00C74BD9"/>
    <w:rsid w:val="00C75B87"/>
    <w:rsid w:val="00C76924"/>
    <w:rsid w:val="00C80029"/>
    <w:rsid w:val="00C8070F"/>
    <w:rsid w:val="00C8097C"/>
    <w:rsid w:val="00C80C64"/>
    <w:rsid w:val="00C81C96"/>
    <w:rsid w:val="00C8223C"/>
    <w:rsid w:val="00C860A5"/>
    <w:rsid w:val="00C861C4"/>
    <w:rsid w:val="00C906D3"/>
    <w:rsid w:val="00C91557"/>
    <w:rsid w:val="00C918E2"/>
    <w:rsid w:val="00C91FC2"/>
    <w:rsid w:val="00C950DD"/>
    <w:rsid w:val="00C96805"/>
    <w:rsid w:val="00CA0732"/>
    <w:rsid w:val="00CA2723"/>
    <w:rsid w:val="00CA2C54"/>
    <w:rsid w:val="00CA5351"/>
    <w:rsid w:val="00CA54F6"/>
    <w:rsid w:val="00CB04DE"/>
    <w:rsid w:val="00CB2C1F"/>
    <w:rsid w:val="00CB2DEE"/>
    <w:rsid w:val="00CB6299"/>
    <w:rsid w:val="00CB6D48"/>
    <w:rsid w:val="00CC0116"/>
    <w:rsid w:val="00CC07DC"/>
    <w:rsid w:val="00CC1485"/>
    <w:rsid w:val="00CC1784"/>
    <w:rsid w:val="00CC2F1C"/>
    <w:rsid w:val="00CC3BC4"/>
    <w:rsid w:val="00CC418A"/>
    <w:rsid w:val="00CC6D6A"/>
    <w:rsid w:val="00CD0227"/>
    <w:rsid w:val="00CD08AB"/>
    <w:rsid w:val="00CD49E9"/>
    <w:rsid w:val="00CD49EB"/>
    <w:rsid w:val="00CD6ECD"/>
    <w:rsid w:val="00CD777B"/>
    <w:rsid w:val="00CE1223"/>
    <w:rsid w:val="00CE32A7"/>
    <w:rsid w:val="00CE3D7F"/>
    <w:rsid w:val="00CE494D"/>
    <w:rsid w:val="00CF2D1B"/>
    <w:rsid w:val="00CF320B"/>
    <w:rsid w:val="00CF4FA5"/>
    <w:rsid w:val="00CF4FAA"/>
    <w:rsid w:val="00CF5F3F"/>
    <w:rsid w:val="00D0035E"/>
    <w:rsid w:val="00D007A0"/>
    <w:rsid w:val="00D01E4E"/>
    <w:rsid w:val="00D0379B"/>
    <w:rsid w:val="00D038FC"/>
    <w:rsid w:val="00D042F2"/>
    <w:rsid w:val="00D05656"/>
    <w:rsid w:val="00D0583A"/>
    <w:rsid w:val="00D10845"/>
    <w:rsid w:val="00D1119D"/>
    <w:rsid w:val="00D11924"/>
    <w:rsid w:val="00D12E1E"/>
    <w:rsid w:val="00D156DD"/>
    <w:rsid w:val="00D15910"/>
    <w:rsid w:val="00D16F72"/>
    <w:rsid w:val="00D23C2E"/>
    <w:rsid w:val="00D245B6"/>
    <w:rsid w:val="00D2621E"/>
    <w:rsid w:val="00D26EBB"/>
    <w:rsid w:val="00D27532"/>
    <w:rsid w:val="00D27FFA"/>
    <w:rsid w:val="00D30ABD"/>
    <w:rsid w:val="00D3114D"/>
    <w:rsid w:val="00D34459"/>
    <w:rsid w:val="00D345AB"/>
    <w:rsid w:val="00D352AF"/>
    <w:rsid w:val="00D3687A"/>
    <w:rsid w:val="00D37466"/>
    <w:rsid w:val="00D3754E"/>
    <w:rsid w:val="00D37C19"/>
    <w:rsid w:val="00D4088E"/>
    <w:rsid w:val="00D40CD6"/>
    <w:rsid w:val="00D43493"/>
    <w:rsid w:val="00D446B0"/>
    <w:rsid w:val="00D45542"/>
    <w:rsid w:val="00D45B4F"/>
    <w:rsid w:val="00D46216"/>
    <w:rsid w:val="00D46EDD"/>
    <w:rsid w:val="00D47C9E"/>
    <w:rsid w:val="00D51EDE"/>
    <w:rsid w:val="00D52013"/>
    <w:rsid w:val="00D54325"/>
    <w:rsid w:val="00D57491"/>
    <w:rsid w:val="00D57E13"/>
    <w:rsid w:val="00D60D56"/>
    <w:rsid w:val="00D612A7"/>
    <w:rsid w:val="00D62EAD"/>
    <w:rsid w:val="00D62EE5"/>
    <w:rsid w:val="00D64CAE"/>
    <w:rsid w:val="00D6688E"/>
    <w:rsid w:val="00D7052B"/>
    <w:rsid w:val="00D70A17"/>
    <w:rsid w:val="00D72C69"/>
    <w:rsid w:val="00D72FA9"/>
    <w:rsid w:val="00D756FA"/>
    <w:rsid w:val="00D75F60"/>
    <w:rsid w:val="00D7760A"/>
    <w:rsid w:val="00D80BAD"/>
    <w:rsid w:val="00D8510E"/>
    <w:rsid w:val="00D85F01"/>
    <w:rsid w:val="00D866A5"/>
    <w:rsid w:val="00D91B84"/>
    <w:rsid w:val="00D964FF"/>
    <w:rsid w:val="00D975CE"/>
    <w:rsid w:val="00D97761"/>
    <w:rsid w:val="00DA1CB0"/>
    <w:rsid w:val="00DA2CAB"/>
    <w:rsid w:val="00DA614B"/>
    <w:rsid w:val="00DA7DAF"/>
    <w:rsid w:val="00DA7E6D"/>
    <w:rsid w:val="00DB005A"/>
    <w:rsid w:val="00DB11D2"/>
    <w:rsid w:val="00DB1224"/>
    <w:rsid w:val="00DB1A7E"/>
    <w:rsid w:val="00DB3AB3"/>
    <w:rsid w:val="00DB6131"/>
    <w:rsid w:val="00DB66EF"/>
    <w:rsid w:val="00DB6951"/>
    <w:rsid w:val="00DC0888"/>
    <w:rsid w:val="00DC144C"/>
    <w:rsid w:val="00DC44BA"/>
    <w:rsid w:val="00DC4A69"/>
    <w:rsid w:val="00DC53E2"/>
    <w:rsid w:val="00DD2131"/>
    <w:rsid w:val="00DD4926"/>
    <w:rsid w:val="00DD513D"/>
    <w:rsid w:val="00DD5CF6"/>
    <w:rsid w:val="00DD642B"/>
    <w:rsid w:val="00DE0934"/>
    <w:rsid w:val="00DE3B4C"/>
    <w:rsid w:val="00DE4500"/>
    <w:rsid w:val="00DE5BB5"/>
    <w:rsid w:val="00DE5D2D"/>
    <w:rsid w:val="00DE7FD4"/>
    <w:rsid w:val="00DF1A8C"/>
    <w:rsid w:val="00DF7A97"/>
    <w:rsid w:val="00DF7E53"/>
    <w:rsid w:val="00E00222"/>
    <w:rsid w:val="00E015E2"/>
    <w:rsid w:val="00E02174"/>
    <w:rsid w:val="00E03DDA"/>
    <w:rsid w:val="00E0449B"/>
    <w:rsid w:val="00E051A1"/>
    <w:rsid w:val="00E05492"/>
    <w:rsid w:val="00E0584F"/>
    <w:rsid w:val="00E05C3C"/>
    <w:rsid w:val="00E111A2"/>
    <w:rsid w:val="00E1464F"/>
    <w:rsid w:val="00E14E4B"/>
    <w:rsid w:val="00E17C4F"/>
    <w:rsid w:val="00E20329"/>
    <w:rsid w:val="00E21A15"/>
    <w:rsid w:val="00E2435C"/>
    <w:rsid w:val="00E24981"/>
    <w:rsid w:val="00E24CA9"/>
    <w:rsid w:val="00E2526E"/>
    <w:rsid w:val="00E27641"/>
    <w:rsid w:val="00E2766D"/>
    <w:rsid w:val="00E3011D"/>
    <w:rsid w:val="00E32BF0"/>
    <w:rsid w:val="00E3711F"/>
    <w:rsid w:val="00E37A9B"/>
    <w:rsid w:val="00E407B6"/>
    <w:rsid w:val="00E423C9"/>
    <w:rsid w:val="00E426F7"/>
    <w:rsid w:val="00E42D2D"/>
    <w:rsid w:val="00E45135"/>
    <w:rsid w:val="00E454F7"/>
    <w:rsid w:val="00E45FD8"/>
    <w:rsid w:val="00E465DB"/>
    <w:rsid w:val="00E46ACE"/>
    <w:rsid w:val="00E4791C"/>
    <w:rsid w:val="00E47E38"/>
    <w:rsid w:val="00E513E8"/>
    <w:rsid w:val="00E52B6C"/>
    <w:rsid w:val="00E5489A"/>
    <w:rsid w:val="00E54EAD"/>
    <w:rsid w:val="00E56FA9"/>
    <w:rsid w:val="00E60A88"/>
    <w:rsid w:val="00E61CD6"/>
    <w:rsid w:val="00E62791"/>
    <w:rsid w:val="00E6285A"/>
    <w:rsid w:val="00E6304A"/>
    <w:rsid w:val="00E6335F"/>
    <w:rsid w:val="00E6461B"/>
    <w:rsid w:val="00E648C0"/>
    <w:rsid w:val="00E65CB9"/>
    <w:rsid w:val="00E670EE"/>
    <w:rsid w:val="00E7147B"/>
    <w:rsid w:val="00E7397C"/>
    <w:rsid w:val="00E74856"/>
    <w:rsid w:val="00E77616"/>
    <w:rsid w:val="00E777A4"/>
    <w:rsid w:val="00E8195D"/>
    <w:rsid w:val="00E8370B"/>
    <w:rsid w:val="00E84315"/>
    <w:rsid w:val="00E855E0"/>
    <w:rsid w:val="00E86F67"/>
    <w:rsid w:val="00E93405"/>
    <w:rsid w:val="00E93C71"/>
    <w:rsid w:val="00E959BA"/>
    <w:rsid w:val="00E971ED"/>
    <w:rsid w:val="00EA0CB1"/>
    <w:rsid w:val="00EA19C7"/>
    <w:rsid w:val="00EA1C31"/>
    <w:rsid w:val="00EA250E"/>
    <w:rsid w:val="00EA5148"/>
    <w:rsid w:val="00EA5AA5"/>
    <w:rsid w:val="00EA6AB3"/>
    <w:rsid w:val="00EA7649"/>
    <w:rsid w:val="00EB2389"/>
    <w:rsid w:val="00EB291D"/>
    <w:rsid w:val="00EB36D7"/>
    <w:rsid w:val="00EB37D5"/>
    <w:rsid w:val="00EB3A16"/>
    <w:rsid w:val="00EB7FFB"/>
    <w:rsid w:val="00EC017A"/>
    <w:rsid w:val="00EC0D4E"/>
    <w:rsid w:val="00EC0D59"/>
    <w:rsid w:val="00EC15E0"/>
    <w:rsid w:val="00EC29E2"/>
    <w:rsid w:val="00EC35E3"/>
    <w:rsid w:val="00EC3B31"/>
    <w:rsid w:val="00EC5830"/>
    <w:rsid w:val="00ED0716"/>
    <w:rsid w:val="00ED1334"/>
    <w:rsid w:val="00ED159C"/>
    <w:rsid w:val="00ED1C2A"/>
    <w:rsid w:val="00ED35E2"/>
    <w:rsid w:val="00ED491B"/>
    <w:rsid w:val="00ED4A34"/>
    <w:rsid w:val="00ED72E8"/>
    <w:rsid w:val="00EE0756"/>
    <w:rsid w:val="00EE311E"/>
    <w:rsid w:val="00EE4FB5"/>
    <w:rsid w:val="00EE5431"/>
    <w:rsid w:val="00EE5DDD"/>
    <w:rsid w:val="00EE62CC"/>
    <w:rsid w:val="00EF130C"/>
    <w:rsid w:val="00EF2E03"/>
    <w:rsid w:val="00EF30A5"/>
    <w:rsid w:val="00EF4D48"/>
    <w:rsid w:val="00F01671"/>
    <w:rsid w:val="00F01869"/>
    <w:rsid w:val="00F02A54"/>
    <w:rsid w:val="00F02EEF"/>
    <w:rsid w:val="00F02F63"/>
    <w:rsid w:val="00F054F1"/>
    <w:rsid w:val="00F05E39"/>
    <w:rsid w:val="00F112DB"/>
    <w:rsid w:val="00F11A23"/>
    <w:rsid w:val="00F151D2"/>
    <w:rsid w:val="00F1548C"/>
    <w:rsid w:val="00F15D62"/>
    <w:rsid w:val="00F17051"/>
    <w:rsid w:val="00F243B9"/>
    <w:rsid w:val="00F247BD"/>
    <w:rsid w:val="00F3063E"/>
    <w:rsid w:val="00F31F4D"/>
    <w:rsid w:val="00F36620"/>
    <w:rsid w:val="00F4025D"/>
    <w:rsid w:val="00F473C1"/>
    <w:rsid w:val="00F522A8"/>
    <w:rsid w:val="00F52A13"/>
    <w:rsid w:val="00F5370E"/>
    <w:rsid w:val="00F54D15"/>
    <w:rsid w:val="00F54EAF"/>
    <w:rsid w:val="00F5572E"/>
    <w:rsid w:val="00F60363"/>
    <w:rsid w:val="00F60EF6"/>
    <w:rsid w:val="00F610A8"/>
    <w:rsid w:val="00F647DF"/>
    <w:rsid w:val="00F70F59"/>
    <w:rsid w:val="00F73C7A"/>
    <w:rsid w:val="00F76874"/>
    <w:rsid w:val="00F77D0C"/>
    <w:rsid w:val="00F816A4"/>
    <w:rsid w:val="00F860DE"/>
    <w:rsid w:val="00F869E0"/>
    <w:rsid w:val="00F86B4E"/>
    <w:rsid w:val="00F87BA8"/>
    <w:rsid w:val="00F906B3"/>
    <w:rsid w:val="00F931A5"/>
    <w:rsid w:val="00F966BC"/>
    <w:rsid w:val="00F97DA6"/>
    <w:rsid w:val="00F97FCC"/>
    <w:rsid w:val="00FA0669"/>
    <w:rsid w:val="00FA1833"/>
    <w:rsid w:val="00FA1BFA"/>
    <w:rsid w:val="00FA2B60"/>
    <w:rsid w:val="00FA2B7A"/>
    <w:rsid w:val="00FA2E0E"/>
    <w:rsid w:val="00FA400C"/>
    <w:rsid w:val="00FA5F73"/>
    <w:rsid w:val="00FA7257"/>
    <w:rsid w:val="00FB388C"/>
    <w:rsid w:val="00FB4940"/>
    <w:rsid w:val="00FB4D52"/>
    <w:rsid w:val="00FB51C9"/>
    <w:rsid w:val="00FB6858"/>
    <w:rsid w:val="00FB6A84"/>
    <w:rsid w:val="00FB7C61"/>
    <w:rsid w:val="00FB7CFD"/>
    <w:rsid w:val="00FC04B8"/>
    <w:rsid w:val="00FC13F6"/>
    <w:rsid w:val="00FC1D31"/>
    <w:rsid w:val="00FC3818"/>
    <w:rsid w:val="00FC487E"/>
    <w:rsid w:val="00FC4EE3"/>
    <w:rsid w:val="00FC5197"/>
    <w:rsid w:val="00FC5C71"/>
    <w:rsid w:val="00FC6B33"/>
    <w:rsid w:val="00FC7A36"/>
    <w:rsid w:val="00FD0257"/>
    <w:rsid w:val="00FD07AB"/>
    <w:rsid w:val="00FD3243"/>
    <w:rsid w:val="00FD33EB"/>
    <w:rsid w:val="00FD3894"/>
    <w:rsid w:val="00FD68C8"/>
    <w:rsid w:val="00FD7685"/>
    <w:rsid w:val="00FD7C9D"/>
    <w:rsid w:val="00FE24D4"/>
    <w:rsid w:val="00FE444E"/>
    <w:rsid w:val="00FE77C6"/>
    <w:rsid w:val="00FF02B5"/>
    <w:rsid w:val="00FF366B"/>
    <w:rsid w:val="00FF3DDC"/>
    <w:rsid w:val="00FF585D"/>
    <w:rsid w:val="00FF76F2"/>
    <w:rsid w:val="00FF7CE1"/>
  </w:rsids>
  <m:mathPr>
    <m:mathFont m:val="Cambria Math"/>
    <m:brkBin m:val="before"/>
    <m:brkBinSub m:val="--"/>
    <m:smallFrac m:val="0"/>
    <m:dispDef/>
    <m:lMargin m:val="0"/>
    <m:rMargin m:val="0"/>
    <m:defJc m:val="centerGroup"/>
    <m:wrapIndent m:val="1440"/>
    <m:intLim m:val="subSup"/>
    <m:naryLim m:val="undOvr"/>
  </m:mathPr>
  <w:themeFontLang w:val="es-ES" w:eastAsia="x-none" w:bidi="x-non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2681F126"/>
  <w15:docId w15:val="{9490D465-92D5-4337-A61E-779412271F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sz w:val="24"/>
        <w:szCs w:val="24"/>
        <w:lang w:val="es-ES" w:eastAsia="es-ES" w:bidi="ar-SA"/>
      </w:rPr>
    </w:rPrDefault>
    <w:pPrDefault/>
  </w:docDefaults>
  <w:latentStyles w:defLockedState="0" w:defUIPriority="99" w:defSemiHidden="0" w:defUnhideWhenUsed="0" w:defQFormat="0" w:count="382">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443BD4"/>
    <w:pPr>
      <w:jc w:val="both"/>
    </w:pPr>
  </w:style>
  <w:style w:type="paragraph" w:styleId="Ttulo1">
    <w:name w:val="heading 1"/>
    <w:basedOn w:val="Normal"/>
    <w:next w:val="Normal"/>
    <w:qFormat/>
    <w:rsid w:val="0003057B"/>
    <w:pPr>
      <w:keepNext/>
      <w:numPr>
        <w:numId w:val="5"/>
      </w:numPr>
      <w:spacing w:before="240" w:after="60"/>
      <w:ind w:left="0" w:right="284" w:firstLine="0"/>
      <w:outlineLvl w:val="0"/>
    </w:pPr>
    <w:rPr>
      <w:rFonts w:ascii="Arial" w:hAnsi="Arial" w:cs="Arial"/>
      <w:b/>
      <w:bCs/>
      <w:kern w:val="32"/>
      <w:sz w:val="36"/>
      <w:szCs w:val="32"/>
    </w:rPr>
  </w:style>
  <w:style w:type="paragraph" w:styleId="Ttulo2">
    <w:name w:val="heading 2"/>
    <w:basedOn w:val="Normal"/>
    <w:next w:val="Normal"/>
    <w:link w:val="Ttulo2Car"/>
    <w:qFormat/>
    <w:rsid w:val="003A3EF2"/>
    <w:pPr>
      <w:keepNext/>
      <w:numPr>
        <w:ilvl w:val="1"/>
        <w:numId w:val="5"/>
      </w:numPr>
      <w:spacing w:before="240" w:after="60"/>
      <w:ind w:left="0" w:firstLine="0"/>
      <w:outlineLvl w:val="1"/>
    </w:pPr>
    <w:rPr>
      <w:rFonts w:cs="Arial"/>
      <w:b/>
      <w:bCs/>
      <w:iCs/>
      <w:sz w:val="32"/>
      <w:szCs w:val="28"/>
    </w:rPr>
  </w:style>
  <w:style w:type="paragraph" w:styleId="Ttulo3">
    <w:name w:val="heading 3"/>
    <w:basedOn w:val="Normal"/>
    <w:next w:val="Normal"/>
    <w:link w:val="Ttulo3Car"/>
    <w:qFormat/>
    <w:rsid w:val="003A3EF2"/>
    <w:pPr>
      <w:keepNext/>
      <w:numPr>
        <w:ilvl w:val="2"/>
        <w:numId w:val="5"/>
      </w:numPr>
      <w:spacing w:before="240" w:after="60"/>
      <w:ind w:left="680" w:hanging="680"/>
      <w:outlineLvl w:val="2"/>
    </w:pPr>
    <w:rPr>
      <w:rFonts w:cs="Arial"/>
      <w:b/>
      <w:bCs/>
      <w:sz w:val="28"/>
      <w:szCs w:val="26"/>
    </w:rPr>
  </w:style>
  <w:style w:type="paragraph" w:styleId="Ttulo4">
    <w:name w:val="heading 4"/>
    <w:aliases w:val="H4,H41,h4"/>
    <w:basedOn w:val="Normal"/>
    <w:next w:val="Normal"/>
    <w:qFormat/>
    <w:rsid w:val="00285558"/>
    <w:pPr>
      <w:keepNext/>
      <w:numPr>
        <w:ilvl w:val="3"/>
        <w:numId w:val="5"/>
      </w:numPr>
      <w:spacing w:before="240" w:after="120"/>
      <w:outlineLvl w:val="3"/>
    </w:pPr>
    <w:rPr>
      <w:b/>
      <w:i/>
      <w:szCs w:val="20"/>
      <w:lang w:val="en-US"/>
    </w:rPr>
  </w:style>
  <w:style w:type="paragraph" w:styleId="Ttulo5">
    <w:name w:val="heading 5"/>
    <w:basedOn w:val="Normal"/>
    <w:next w:val="Normal"/>
    <w:qFormat/>
    <w:rsid w:val="00285558"/>
    <w:pPr>
      <w:numPr>
        <w:ilvl w:val="4"/>
        <w:numId w:val="5"/>
      </w:numPr>
      <w:spacing w:before="240" w:after="60"/>
      <w:outlineLvl w:val="4"/>
    </w:pPr>
    <w:rPr>
      <w:b/>
      <w:bCs/>
      <w:i/>
      <w:iCs/>
      <w:sz w:val="26"/>
      <w:szCs w:val="26"/>
    </w:rPr>
  </w:style>
  <w:style w:type="paragraph" w:styleId="Ttulo6">
    <w:name w:val="heading 6"/>
    <w:basedOn w:val="Normal"/>
    <w:next w:val="Normal"/>
    <w:qFormat/>
    <w:rsid w:val="00285558"/>
    <w:pPr>
      <w:numPr>
        <w:ilvl w:val="5"/>
        <w:numId w:val="5"/>
      </w:numPr>
      <w:spacing w:before="240" w:after="60"/>
      <w:outlineLvl w:val="5"/>
    </w:pPr>
    <w:rPr>
      <w:b/>
      <w:bCs/>
      <w:sz w:val="22"/>
      <w:szCs w:val="22"/>
    </w:rPr>
  </w:style>
  <w:style w:type="paragraph" w:styleId="Ttulo7">
    <w:name w:val="heading 7"/>
    <w:basedOn w:val="Normal"/>
    <w:next w:val="Normal"/>
    <w:qFormat/>
    <w:rsid w:val="00285558"/>
    <w:pPr>
      <w:numPr>
        <w:ilvl w:val="6"/>
        <w:numId w:val="5"/>
      </w:numPr>
      <w:spacing w:before="240" w:after="60"/>
      <w:outlineLvl w:val="6"/>
    </w:pPr>
  </w:style>
  <w:style w:type="paragraph" w:styleId="Ttulo8">
    <w:name w:val="heading 8"/>
    <w:basedOn w:val="Normal"/>
    <w:next w:val="Normal"/>
    <w:qFormat/>
    <w:rsid w:val="00285558"/>
    <w:pPr>
      <w:numPr>
        <w:ilvl w:val="7"/>
        <w:numId w:val="5"/>
      </w:numPr>
      <w:spacing w:before="240" w:after="60"/>
      <w:outlineLvl w:val="7"/>
    </w:pPr>
    <w:rPr>
      <w:i/>
      <w:iCs/>
    </w:rPr>
  </w:style>
  <w:style w:type="paragraph" w:styleId="Ttulo9">
    <w:name w:val="heading 9"/>
    <w:basedOn w:val="Normal"/>
    <w:next w:val="Normal"/>
    <w:qFormat/>
    <w:rsid w:val="00285558"/>
    <w:pPr>
      <w:numPr>
        <w:ilvl w:val="8"/>
        <w:numId w:val="5"/>
      </w:numPr>
      <w:spacing w:before="240" w:after="60"/>
      <w:outlineLvl w:val="8"/>
    </w:pPr>
    <w:rPr>
      <w:rFonts w:ascii="Arial" w:hAnsi="Arial" w:cs="Arial"/>
      <w:sz w:val="22"/>
      <w:szCs w:val="2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uiPriority w:val="99"/>
    <w:rsid w:val="00285558"/>
    <w:rPr>
      <w:color w:val="0000FF"/>
      <w:u w:val="single"/>
    </w:rPr>
  </w:style>
  <w:style w:type="paragraph" w:styleId="Textoindependiente">
    <w:name w:val="Body Text"/>
    <w:aliases w:val="Texto independiente Car1,Texto independiente Car2 Car,Texto independiente Car1 Car1 Car,Texto independiente Car Car Car1 Car,Texto independiente Car1 Car Car Car1 Car,Texto independiente Car Car Car Car Car1 Car"/>
    <w:basedOn w:val="Normal"/>
    <w:rsid w:val="00285558"/>
    <w:pPr>
      <w:jc w:val="center"/>
    </w:pPr>
    <w:rPr>
      <w:sz w:val="36"/>
    </w:rPr>
  </w:style>
  <w:style w:type="paragraph" w:styleId="Piedepgina">
    <w:name w:val="footer"/>
    <w:basedOn w:val="Normal"/>
    <w:link w:val="PiedepginaCar"/>
    <w:rsid w:val="00285558"/>
    <w:pPr>
      <w:tabs>
        <w:tab w:val="center" w:pos="4252"/>
        <w:tab w:val="right" w:pos="8504"/>
      </w:tabs>
    </w:pPr>
  </w:style>
  <w:style w:type="character" w:styleId="Nmerodepgina">
    <w:name w:val="page number"/>
    <w:basedOn w:val="Fuentedeprrafopredeter"/>
    <w:rsid w:val="00285558"/>
  </w:style>
  <w:style w:type="paragraph" w:styleId="TDC1">
    <w:name w:val="toc 1"/>
    <w:basedOn w:val="Normal"/>
    <w:next w:val="Normal"/>
    <w:autoRedefine/>
    <w:uiPriority w:val="39"/>
    <w:rsid w:val="00E45135"/>
    <w:pPr>
      <w:tabs>
        <w:tab w:val="left" w:pos="567"/>
        <w:tab w:val="right" w:leader="dot" w:pos="8777"/>
      </w:tabs>
      <w:spacing w:before="240" w:after="120"/>
    </w:pPr>
    <w:rPr>
      <w:b/>
      <w:noProof/>
      <w:lang w:val="en-GB"/>
    </w:rPr>
  </w:style>
  <w:style w:type="paragraph" w:styleId="TDC2">
    <w:name w:val="toc 2"/>
    <w:basedOn w:val="Normal"/>
    <w:next w:val="Normal"/>
    <w:autoRedefine/>
    <w:uiPriority w:val="39"/>
    <w:rsid w:val="00E45135"/>
    <w:pPr>
      <w:tabs>
        <w:tab w:val="left" w:pos="960"/>
        <w:tab w:val="right" w:leader="dot" w:pos="8369"/>
      </w:tabs>
      <w:spacing w:after="120"/>
      <w:jc w:val="right"/>
    </w:pPr>
    <w:rPr>
      <w:noProof/>
      <w:color w:val="000000"/>
    </w:rPr>
  </w:style>
  <w:style w:type="paragraph" w:styleId="TDC3">
    <w:name w:val="toc 3"/>
    <w:basedOn w:val="Normal"/>
    <w:next w:val="Normal"/>
    <w:autoRedefine/>
    <w:uiPriority w:val="39"/>
    <w:rsid w:val="008A60C6"/>
    <w:pPr>
      <w:tabs>
        <w:tab w:val="right" w:leader="dot" w:pos="8494"/>
      </w:tabs>
      <w:spacing w:after="120"/>
      <w:ind w:left="567"/>
      <w:jc w:val="right"/>
    </w:pPr>
  </w:style>
  <w:style w:type="paragraph" w:styleId="TDC4">
    <w:name w:val="toc 4"/>
    <w:basedOn w:val="Normal"/>
    <w:next w:val="Normal"/>
    <w:autoRedefine/>
    <w:semiHidden/>
    <w:rsid w:val="00285558"/>
    <w:pPr>
      <w:ind w:left="720"/>
    </w:pPr>
  </w:style>
  <w:style w:type="paragraph" w:styleId="TDC5">
    <w:name w:val="toc 5"/>
    <w:basedOn w:val="Normal"/>
    <w:next w:val="Normal"/>
    <w:autoRedefine/>
    <w:semiHidden/>
    <w:rsid w:val="00285558"/>
    <w:pPr>
      <w:ind w:left="960"/>
    </w:pPr>
  </w:style>
  <w:style w:type="paragraph" w:styleId="TDC6">
    <w:name w:val="toc 6"/>
    <w:basedOn w:val="Normal"/>
    <w:next w:val="Normal"/>
    <w:autoRedefine/>
    <w:semiHidden/>
    <w:rsid w:val="00285558"/>
    <w:pPr>
      <w:ind w:left="1200"/>
    </w:pPr>
  </w:style>
  <w:style w:type="paragraph" w:styleId="TDC7">
    <w:name w:val="toc 7"/>
    <w:basedOn w:val="Normal"/>
    <w:next w:val="Normal"/>
    <w:autoRedefine/>
    <w:semiHidden/>
    <w:rsid w:val="00285558"/>
    <w:pPr>
      <w:ind w:left="1440"/>
    </w:pPr>
  </w:style>
  <w:style w:type="paragraph" w:styleId="TDC8">
    <w:name w:val="toc 8"/>
    <w:basedOn w:val="Normal"/>
    <w:next w:val="Normal"/>
    <w:autoRedefine/>
    <w:semiHidden/>
    <w:rsid w:val="00285558"/>
    <w:pPr>
      <w:ind w:left="1680"/>
    </w:pPr>
  </w:style>
  <w:style w:type="paragraph" w:styleId="TDC9">
    <w:name w:val="toc 9"/>
    <w:basedOn w:val="Normal"/>
    <w:next w:val="Normal"/>
    <w:autoRedefine/>
    <w:semiHidden/>
    <w:rsid w:val="00285558"/>
    <w:pPr>
      <w:ind w:left="1920"/>
    </w:pPr>
  </w:style>
  <w:style w:type="paragraph" w:styleId="Encabezado">
    <w:name w:val="header"/>
    <w:aliases w:val="h"/>
    <w:basedOn w:val="Normal"/>
    <w:rsid w:val="00285558"/>
    <w:pPr>
      <w:tabs>
        <w:tab w:val="center" w:pos="4252"/>
        <w:tab w:val="right" w:pos="8504"/>
      </w:tabs>
    </w:pPr>
  </w:style>
  <w:style w:type="paragraph" w:customStyle="1" w:styleId="Bibliografia">
    <w:name w:val="Bibliografia"/>
    <w:autoRedefine/>
    <w:rsid w:val="00CD6ECD"/>
    <w:pPr>
      <w:spacing w:before="60" w:after="240"/>
      <w:jc w:val="both"/>
    </w:pPr>
    <w:rPr>
      <w:sz w:val="22"/>
      <w:lang w:val="en-GB"/>
    </w:rPr>
  </w:style>
  <w:style w:type="paragraph" w:customStyle="1" w:styleId="PrrafoArial10Car1CarCar">
    <w:name w:val="Párrafo Arial 10 Car1 Car Car"/>
    <w:basedOn w:val="Textoindependiente"/>
    <w:rsid w:val="005E3826"/>
    <w:pPr>
      <w:spacing w:before="180" w:after="180" w:line="360" w:lineRule="auto"/>
      <w:ind w:firstLine="357"/>
      <w:jc w:val="both"/>
    </w:pPr>
    <w:rPr>
      <w:sz w:val="22"/>
      <w:szCs w:val="22"/>
    </w:rPr>
  </w:style>
  <w:style w:type="paragraph" w:customStyle="1" w:styleId="Tabla10ArialCar">
    <w:name w:val="Tabla 10 Arial Car"/>
    <w:basedOn w:val="Textoindependiente"/>
    <w:rsid w:val="005E3826"/>
    <w:pPr>
      <w:spacing w:line="360" w:lineRule="auto"/>
      <w:jc w:val="both"/>
    </w:pPr>
    <w:rPr>
      <w:sz w:val="22"/>
      <w:szCs w:val="22"/>
    </w:rPr>
  </w:style>
  <w:style w:type="character" w:styleId="Refdenotaalpie">
    <w:name w:val="footnote reference"/>
    <w:semiHidden/>
    <w:rsid w:val="005E3826"/>
    <w:rPr>
      <w:vertAlign w:val="superscript"/>
    </w:rPr>
  </w:style>
  <w:style w:type="paragraph" w:styleId="Textonotapie">
    <w:name w:val="footnote text"/>
    <w:basedOn w:val="Normal"/>
    <w:semiHidden/>
    <w:rsid w:val="005E3826"/>
    <w:pPr>
      <w:spacing w:before="60" w:after="60" w:afterAutospacing="1"/>
      <w:ind w:firstLine="567"/>
    </w:pPr>
    <w:rPr>
      <w:sz w:val="20"/>
    </w:rPr>
  </w:style>
  <w:style w:type="character" w:customStyle="1" w:styleId="EstiloCursiva">
    <w:name w:val="Estilo Cursiva"/>
    <w:rsid w:val="005E3826"/>
    <w:rPr>
      <w:rFonts w:ascii="Arial" w:hAnsi="Arial"/>
      <w:i/>
      <w:iCs/>
      <w:sz w:val="20"/>
      <w:szCs w:val="20"/>
    </w:rPr>
  </w:style>
  <w:style w:type="character" w:styleId="Hipervnculovisitado">
    <w:name w:val="FollowedHyperlink"/>
    <w:rsid w:val="00B20465"/>
    <w:rPr>
      <w:color w:val="800080"/>
      <w:u w:val="single"/>
    </w:rPr>
  </w:style>
  <w:style w:type="paragraph" w:styleId="HTMLconformatoprevio">
    <w:name w:val="HTML Preformatted"/>
    <w:basedOn w:val="Normal"/>
    <w:rsid w:val="009156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paragraph" w:customStyle="1" w:styleId="Estilo1">
    <w:name w:val="Estilo1"/>
    <w:basedOn w:val="Normal"/>
    <w:rsid w:val="0022386D"/>
    <w:pPr>
      <w:spacing w:before="160" w:after="120"/>
    </w:pPr>
    <w:rPr>
      <w:rFonts w:ascii="Arial" w:hAnsi="Arial"/>
      <w:b/>
      <w:sz w:val="20"/>
      <w:szCs w:val="20"/>
    </w:rPr>
  </w:style>
  <w:style w:type="paragraph" w:customStyle="1" w:styleId="PiedefotoCar1Car">
    <w:name w:val="Pie de foto Car1 Car"/>
    <w:basedOn w:val="Normal"/>
    <w:rsid w:val="00935FFD"/>
    <w:pPr>
      <w:spacing w:before="120" w:after="480"/>
      <w:jc w:val="center"/>
    </w:pPr>
    <w:rPr>
      <w:rFonts w:ascii="Verdana" w:hAnsi="Verdana"/>
      <w:sz w:val="16"/>
      <w:szCs w:val="16"/>
    </w:rPr>
  </w:style>
  <w:style w:type="paragraph" w:customStyle="1" w:styleId="Fotografia">
    <w:name w:val="Fotografia"/>
    <w:basedOn w:val="Textoindependiente"/>
    <w:rsid w:val="00935FFD"/>
  </w:style>
  <w:style w:type="paragraph" w:customStyle="1" w:styleId="PrrafoArial5Car1CarCar">
    <w:name w:val="Párrafo Arial 5 Car1 Car Car"/>
    <w:basedOn w:val="PrrafoArial10Car1CarCar"/>
    <w:rsid w:val="00935FFD"/>
    <w:pPr>
      <w:numPr>
        <w:ilvl w:val="1"/>
        <w:numId w:val="3"/>
      </w:numPr>
    </w:pPr>
  </w:style>
  <w:style w:type="paragraph" w:styleId="NormalWeb">
    <w:name w:val="Normal (Web)"/>
    <w:basedOn w:val="Normal"/>
    <w:uiPriority w:val="99"/>
    <w:rsid w:val="006156BE"/>
    <w:pPr>
      <w:spacing w:before="100" w:beforeAutospacing="1" w:after="100" w:afterAutospacing="1"/>
    </w:pPr>
  </w:style>
  <w:style w:type="paragraph" w:styleId="Sangra3detindependiente">
    <w:name w:val="Body Text Indent 3"/>
    <w:basedOn w:val="Normal"/>
    <w:rsid w:val="002C698C"/>
    <w:pPr>
      <w:spacing w:after="120"/>
      <w:ind w:left="283"/>
    </w:pPr>
    <w:rPr>
      <w:sz w:val="16"/>
      <w:szCs w:val="16"/>
    </w:rPr>
  </w:style>
  <w:style w:type="paragraph" w:styleId="Descripcin">
    <w:name w:val="caption"/>
    <w:basedOn w:val="Normal"/>
    <w:next w:val="Normal"/>
    <w:qFormat/>
    <w:rsid w:val="002C698C"/>
    <w:pPr>
      <w:spacing w:before="120" w:after="360"/>
      <w:jc w:val="center"/>
    </w:pPr>
    <w:rPr>
      <w:b/>
      <w:sz w:val="22"/>
    </w:rPr>
  </w:style>
  <w:style w:type="paragraph" w:customStyle="1" w:styleId="Figuretitle">
    <w:name w:val="Figure title"/>
    <w:basedOn w:val="Normal"/>
    <w:next w:val="Normal"/>
    <w:rsid w:val="002C698C"/>
    <w:pPr>
      <w:suppressAutoHyphens/>
      <w:spacing w:before="220" w:after="220" w:line="228" w:lineRule="auto"/>
      <w:jc w:val="center"/>
    </w:pPr>
    <w:rPr>
      <w:b/>
      <w:sz w:val="20"/>
      <w:szCs w:val="20"/>
      <w:lang w:val="en-GB" w:eastAsia="en-US"/>
    </w:rPr>
  </w:style>
  <w:style w:type="character" w:customStyle="1" w:styleId="AcrnimoInglsCar">
    <w:name w:val="Acrónimo Inglés Car"/>
    <w:rsid w:val="002C698C"/>
    <w:rPr>
      <w:i/>
      <w:iCs/>
      <w:noProof/>
      <w:sz w:val="22"/>
      <w:szCs w:val="22"/>
      <w:lang w:val="en-US" w:eastAsia="es-ES" w:bidi="ar-SA"/>
    </w:rPr>
  </w:style>
  <w:style w:type="paragraph" w:customStyle="1" w:styleId="Piedetabla">
    <w:name w:val="Pie de tabla"/>
    <w:basedOn w:val="PiedefotoCar1Car"/>
    <w:autoRedefine/>
    <w:rsid w:val="00607339"/>
  </w:style>
  <w:style w:type="character" w:customStyle="1" w:styleId="EstiloPrrafoArial10Arial9ptCursivaCarCarCarCar">
    <w:name w:val="Estilo Párrafo Arial 10 + Arial 9 pt Cursiva Car Car Car Car"/>
    <w:rsid w:val="00607339"/>
    <w:rPr>
      <w:rFonts w:ascii="Arial" w:hAnsi="Arial" w:cs="Arial" w:hint="default"/>
      <w:i/>
      <w:iCs/>
      <w:sz w:val="22"/>
      <w:szCs w:val="22"/>
      <w:lang w:val="es-ES_tradnl" w:eastAsia="es-ES" w:bidi="ar-SA"/>
    </w:rPr>
  </w:style>
  <w:style w:type="paragraph" w:customStyle="1" w:styleId="Textocdigo">
    <w:name w:val="Texto código"/>
    <w:basedOn w:val="Normal"/>
    <w:rsid w:val="00BE0B05"/>
    <w:pPr>
      <w:spacing w:after="120"/>
    </w:pPr>
    <w:rPr>
      <w:rFonts w:ascii="Courier New" w:hAnsi="Courier New" w:cs="Courier New"/>
      <w:sz w:val="20"/>
    </w:rPr>
  </w:style>
  <w:style w:type="paragraph" w:styleId="Textodeglobo">
    <w:name w:val="Balloon Text"/>
    <w:basedOn w:val="Normal"/>
    <w:semiHidden/>
    <w:rsid w:val="00BC456A"/>
    <w:rPr>
      <w:rFonts w:ascii="Tahoma" w:hAnsi="Tahoma" w:cs="Tahoma"/>
      <w:sz w:val="16"/>
      <w:szCs w:val="16"/>
    </w:rPr>
  </w:style>
  <w:style w:type="character" w:styleId="Textoennegrita">
    <w:name w:val="Strong"/>
    <w:qFormat/>
    <w:rsid w:val="003337E3"/>
    <w:rPr>
      <w:b/>
      <w:bCs/>
    </w:rPr>
  </w:style>
  <w:style w:type="paragraph" w:customStyle="1" w:styleId="EstiloPrrafoArial10Car1CarCarIzquierda">
    <w:name w:val="Estilo Párrafo Arial 10 Car1 Car Car + Izquierda"/>
    <w:basedOn w:val="PrrafoArial10Car1CarCar"/>
    <w:rsid w:val="001E3C87"/>
    <w:rPr>
      <w:szCs w:val="20"/>
    </w:rPr>
  </w:style>
  <w:style w:type="table" w:styleId="Tablaconcuadrcula">
    <w:name w:val="Table Grid"/>
    <w:basedOn w:val="Tablanormal"/>
    <w:rsid w:val="00F70F5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texhtml">
    <w:name w:val="texhtml"/>
    <w:basedOn w:val="Fuentedeprrafopredeter"/>
    <w:rsid w:val="00F70F59"/>
  </w:style>
  <w:style w:type="paragraph" w:customStyle="1" w:styleId="NormalPFC">
    <w:name w:val="NormalPFC"/>
    <w:basedOn w:val="Normal"/>
    <w:rsid w:val="00F70F59"/>
    <w:pPr>
      <w:spacing w:before="240" w:after="240" w:afterAutospacing="1"/>
      <w:ind w:firstLine="709"/>
    </w:pPr>
    <w:rPr>
      <w:sz w:val="22"/>
    </w:rPr>
  </w:style>
  <w:style w:type="paragraph" w:styleId="Textosinformato">
    <w:name w:val="Plain Text"/>
    <w:basedOn w:val="Normal"/>
    <w:rsid w:val="00F70F59"/>
    <w:pPr>
      <w:spacing w:after="100" w:afterAutospacing="1"/>
    </w:pPr>
    <w:rPr>
      <w:rFonts w:ascii="Courier New" w:hAnsi="Courier New"/>
      <w:sz w:val="20"/>
    </w:rPr>
  </w:style>
  <w:style w:type="character" w:customStyle="1" w:styleId="mg-cuerpo12">
    <w:name w:val="mg-cuerpo12"/>
    <w:basedOn w:val="Fuentedeprrafopredeter"/>
    <w:rsid w:val="007459A8"/>
  </w:style>
  <w:style w:type="character" w:styleId="nfasis">
    <w:name w:val="Emphasis"/>
    <w:qFormat/>
    <w:rsid w:val="002D6D55"/>
    <w:rPr>
      <w:i/>
      <w:iCs/>
    </w:rPr>
  </w:style>
  <w:style w:type="character" w:styleId="Refdecomentario">
    <w:name w:val="annotation reference"/>
    <w:semiHidden/>
    <w:rsid w:val="0012216C"/>
    <w:rPr>
      <w:sz w:val="16"/>
      <w:szCs w:val="16"/>
    </w:rPr>
  </w:style>
  <w:style w:type="paragraph" w:styleId="Textocomentario">
    <w:name w:val="annotation text"/>
    <w:basedOn w:val="Normal"/>
    <w:semiHidden/>
    <w:rsid w:val="0012216C"/>
    <w:rPr>
      <w:sz w:val="20"/>
      <w:szCs w:val="20"/>
    </w:rPr>
  </w:style>
  <w:style w:type="paragraph" w:styleId="Asuntodelcomentario">
    <w:name w:val="annotation subject"/>
    <w:basedOn w:val="Textocomentario"/>
    <w:next w:val="Textocomentario"/>
    <w:semiHidden/>
    <w:rsid w:val="0012216C"/>
    <w:rPr>
      <w:b/>
      <w:bCs/>
    </w:rPr>
  </w:style>
  <w:style w:type="paragraph" w:styleId="Tabladeilustraciones">
    <w:name w:val="table of figures"/>
    <w:basedOn w:val="Normal"/>
    <w:next w:val="Normal"/>
    <w:uiPriority w:val="99"/>
    <w:rsid w:val="000C7306"/>
    <w:pPr>
      <w:spacing w:after="100" w:afterAutospacing="1"/>
      <w:ind w:left="480" w:hanging="480"/>
    </w:pPr>
    <w:rPr>
      <w:smallCaps/>
      <w:sz w:val="22"/>
    </w:rPr>
  </w:style>
  <w:style w:type="paragraph" w:customStyle="1" w:styleId="1">
    <w:name w:val="1"/>
    <w:basedOn w:val="Normal"/>
    <w:next w:val="Sangradetextonormal"/>
    <w:rsid w:val="00CA54F6"/>
    <w:pPr>
      <w:spacing w:after="100" w:afterAutospacing="1"/>
      <w:ind w:firstLine="709"/>
    </w:pPr>
    <w:rPr>
      <w:sz w:val="22"/>
    </w:rPr>
  </w:style>
  <w:style w:type="paragraph" w:styleId="Sangradetextonormal">
    <w:name w:val="Body Text Indent"/>
    <w:basedOn w:val="Normal"/>
    <w:link w:val="SangradetextonormalCar"/>
    <w:rsid w:val="00CA54F6"/>
    <w:pPr>
      <w:spacing w:after="120"/>
      <w:ind w:left="283"/>
    </w:pPr>
  </w:style>
  <w:style w:type="paragraph" w:styleId="Sangra2detindependiente">
    <w:name w:val="Body Text Indent 2"/>
    <w:basedOn w:val="Normal"/>
    <w:rsid w:val="00CA54F6"/>
    <w:pPr>
      <w:spacing w:after="100" w:afterAutospacing="1"/>
      <w:ind w:firstLine="709"/>
    </w:pPr>
    <w:rPr>
      <w:sz w:val="22"/>
    </w:rPr>
  </w:style>
  <w:style w:type="paragraph" w:customStyle="1" w:styleId="H2">
    <w:name w:val="H2"/>
    <w:basedOn w:val="Normal"/>
    <w:next w:val="Normal"/>
    <w:rsid w:val="00CA54F6"/>
    <w:pPr>
      <w:keepNext/>
      <w:autoSpaceDE w:val="0"/>
      <w:autoSpaceDN w:val="0"/>
      <w:adjustRightInd w:val="0"/>
      <w:spacing w:before="100" w:after="100"/>
      <w:jc w:val="left"/>
      <w:outlineLvl w:val="2"/>
    </w:pPr>
    <w:rPr>
      <w:b/>
      <w:bCs/>
      <w:sz w:val="36"/>
      <w:szCs w:val="36"/>
    </w:rPr>
  </w:style>
  <w:style w:type="character" w:customStyle="1" w:styleId="CODE">
    <w:name w:val="CODE"/>
    <w:rsid w:val="00CA54F6"/>
    <w:rPr>
      <w:rFonts w:ascii="Courier New" w:hAnsi="Courier New" w:cs="Courier New"/>
      <w:szCs w:val="20"/>
    </w:rPr>
  </w:style>
  <w:style w:type="paragraph" w:customStyle="1" w:styleId="TituloA1">
    <w:name w:val="TituloA.1"/>
    <w:basedOn w:val="Normal"/>
    <w:autoRedefine/>
    <w:rsid w:val="00CA54F6"/>
    <w:pPr>
      <w:keepNext/>
      <w:spacing w:before="240" w:after="240"/>
      <w:ind w:left="640" w:hanging="510"/>
      <w:jc w:val="left"/>
      <w:outlineLvl w:val="1"/>
    </w:pPr>
    <w:rPr>
      <w:b/>
      <w:sz w:val="28"/>
      <w:szCs w:val="20"/>
    </w:rPr>
  </w:style>
  <w:style w:type="paragraph" w:customStyle="1" w:styleId="Titulo2PFC">
    <w:name w:val="Titulo2PFC"/>
    <w:basedOn w:val="Normal"/>
    <w:next w:val="NormalPFC"/>
    <w:rsid w:val="00CA54F6"/>
    <w:pPr>
      <w:keepNext/>
      <w:spacing w:before="360" w:after="240" w:line="360" w:lineRule="auto"/>
      <w:jc w:val="left"/>
      <w:outlineLvl w:val="1"/>
    </w:pPr>
    <w:rPr>
      <w:b/>
      <w:sz w:val="40"/>
      <w:szCs w:val="20"/>
    </w:rPr>
  </w:style>
  <w:style w:type="paragraph" w:customStyle="1" w:styleId="Titulo3PFC">
    <w:name w:val="Titulo3PFC"/>
    <w:basedOn w:val="Normal"/>
    <w:next w:val="NormalPFC"/>
    <w:autoRedefine/>
    <w:rsid w:val="00CA54F6"/>
    <w:pPr>
      <w:keepNext/>
      <w:tabs>
        <w:tab w:val="left" w:pos="0"/>
        <w:tab w:val="num" w:pos="1080"/>
      </w:tabs>
      <w:spacing w:before="240" w:after="60"/>
      <w:ind w:left="720" w:hanging="720"/>
      <w:jc w:val="left"/>
      <w:outlineLvl w:val="2"/>
    </w:pPr>
    <w:rPr>
      <w:b/>
      <w:i/>
      <w:sz w:val="32"/>
      <w:szCs w:val="20"/>
    </w:rPr>
  </w:style>
  <w:style w:type="paragraph" w:customStyle="1" w:styleId="Titulo4PFC">
    <w:name w:val="Titulo4PFC"/>
    <w:basedOn w:val="Normal"/>
    <w:next w:val="NormalPFC"/>
    <w:autoRedefine/>
    <w:rsid w:val="00CA54F6"/>
    <w:pPr>
      <w:keepNext/>
      <w:tabs>
        <w:tab w:val="num" w:pos="1440"/>
      </w:tabs>
      <w:spacing w:before="240" w:after="240" w:line="360" w:lineRule="auto"/>
      <w:ind w:left="864" w:hanging="864"/>
      <w:jc w:val="left"/>
      <w:outlineLvl w:val="3"/>
    </w:pPr>
    <w:rPr>
      <w:sz w:val="28"/>
      <w:szCs w:val="20"/>
    </w:rPr>
  </w:style>
  <w:style w:type="paragraph" w:customStyle="1" w:styleId="Titulo5PFC">
    <w:name w:val="Titulo5PFC"/>
    <w:basedOn w:val="Normal"/>
    <w:next w:val="NormalPFC"/>
    <w:rsid w:val="00CA54F6"/>
    <w:pPr>
      <w:tabs>
        <w:tab w:val="num" w:pos="1440"/>
        <w:tab w:val="num" w:pos="1800"/>
      </w:tabs>
      <w:spacing w:after="240" w:afterAutospacing="1" w:line="360" w:lineRule="auto"/>
      <w:ind w:left="1008" w:hanging="1008"/>
    </w:pPr>
    <w:rPr>
      <w:i/>
      <w:sz w:val="28"/>
    </w:rPr>
  </w:style>
  <w:style w:type="paragraph" w:customStyle="1" w:styleId="TituloA2">
    <w:name w:val="TituloA.2"/>
    <w:autoRedefine/>
    <w:rsid w:val="00CA54F6"/>
    <w:pPr>
      <w:numPr>
        <w:ilvl w:val="2"/>
        <w:numId w:val="7"/>
      </w:numPr>
      <w:tabs>
        <w:tab w:val="num" w:pos="2508"/>
      </w:tabs>
      <w:spacing w:before="120" w:after="180"/>
      <w:outlineLvl w:val="2"/>
    </w:pPr>
    <w:rPr>
      <w:i/>
      <w:lang w:val="en-GB"/>
    </w:rPr>
  </w:style>
  <w:style w:type="paragraph" w:styleId="Listaconnmeros3">
    <w:name w:val="List Number 3"/>
    <w:basedOn w:val="Normal"/>
    <w:rsid w:val="00CA54F6"/>
    <w:pPr>
      <w:numPr>
        <w:numId w:val="6"/>
      </w:numPr>
      <w:tabs>
        <w:tab w:val="num" w:pos="1428"/>
      </w:tabs>
      <w:spacing w:after="100" w:afterAutospacing="1"/>
    </w:pPr>
    <w:rPr>
      <w:sz w:val="20"/>
    </w:rPr>
  </w:style>
  <w:style w:type="paragraph" w:customStyle="1" w:styleId="TituloAnexoPFC">
    <w:name w:val="Titulo Anexo PFC"/>
    <w:basedOn w:val="TituloA"/>
    <w:next w:val="NormalPFC"/>
    <w:autoRedefine/>
    <w:rsid w:val="00CA54F6"/>
    <w:pPr>
      <w:numPr>
        <w:ilvl w:val="1"/>
        <w:numId w:val="7"/>
      </w:numPr>
      <w:tabs>
        <w:tab w:val="num" w:pos="1068"/>
      </w:tabs>
      <w:ind w:left="695" w:hanging="360"/>
      <w:outlineLvl w:val="0"/>
    </w:pPr>
  </w:style>
  <w:style w:type="paragraph" w:customStyle="1" w:styleId="TituloA">
    <w:name w:val="Titulo A"/>
    <w:rsid w:val="00CA54F6"/>
    <w:pPr>
      <w:pBdr>
        <w:top w:val="single" w:sz="18" w:space="1" w:color="auto" w:shadow="1"/>
        <w:left w:val="single" w:sz="18" w:space="4" w:color="auto" w:shadow="1"/>
        <w:bottom w:val="single" w:sz="18" w:space="1" w:color="auto" w:shadow="1"/>
        <w:right w:val="single" w:sz="18" w:space="4" w:color="auto" w:shadow="1"/>
      </w:pBdr>
      <w:spacing w:before="7200" w:after="360"/>
      <w:ind w:left="900" w:hanging="360"/>
      <w:jc w:val="both"/>
    </w:pPr>
    <w:rPr>
      <w:b/>
      <w:sz w:val="48"/>
    </w:rPr>
  </w:style>
  <w:style w:type="paragraph" w:customStyle="1" w:styleId="Annex3">
    <w:name w:val="Annex 3"/>
    <w:basedOn w:val="Normal"/>
    <w:rsid w:val="00CA54F6"/>
    <w:pPr>
      <w:keepNext/>
      <w:tabs>
        <w:tab w:val="num" w:pos="2160"/>
        <w:tab w:val="num" w:pos="2520"/>
      </w:tabs>
      <w:suppressAutoHyphens/>
      <w:spacing w:after="220" w:line="220" w:lineRule="exact"/>
      <w:ind w:left="2520" w:hanging="360"/>
      <w:jc w:val="left"/>
      <w:outlineLvl w:val="2"/>
    </w:pPr>
    <w:rPr>
      <w:b/>
      <w:color w:val="000000"/>
      <w:sz w:val="20"/>
      <w:szCs w:val="20"/>
      <w:lang w:val="fr-FR"/>
    </w:rPr>
  </w:style>
  <w:style w:type="paragraph" w:customStyle="1" w:styleId="Listanumerada">
    <w:name w:val="Lista numerada"/>
    <w:basedOn w:val="Lista2"/>
    <w:next w:val="NormalPFC"/>
    <w:autoRedefine/>
    <w:rsid w:val="00CA54F6"/>
    <w:pPr>
      <w:tabs>
        <w:tab w:val="clear" w:pos="3600"/>
        <w:tab w:val="num" w:pos="360"/>
        <w:tab w:val="num" w:pos="2880"/>
      </w:tabs>
      <w:ind w:left="1440" w:hanging="360"/>
    </w:pPr>
  </w:style>
  <w:style w:type="paragraph" w:styleId="Lista2">
    <w:name w:val="List 2"/>
    <w:basedOn w:val="Normal"/>
    <w:rsid w:val="00CA54F6"/>
    <w:pPr>
      <w:tabs>
        <w:tab w:val="num" w:pos="3600"/>
      </w:tabs>
      <w:spacing w:before="60" w:after="60" w:afterAutospacing="1"/>
    </w:pPr>
    <w:rPr>
      <w:sz w:val="22"/>
    </w:rPr>
  </w:style>
  <w:style w:type="paragraph" w:customStyle="1" w:styleId="Titulo1PFC">
    <w:name w:val="Titulo1PFC"/>
    <w:basedOn w:val="Normal"/>
    <w:next w:val="NormalPFC"/>
    <w:rsid w:val="00CA54F6"/>
    <w:pPr>
      <w:keepNext/>
      <w:pBdr>
        <w:top w:val="threeDEngrave" w:sz="18" w:space="1" w:color="auto" w:shadow="1"/>
        <w:left w:val="threeDEngrave" w:sz="18" w:space="4" w:color="auto" w:shadow="1"/>
        <w:bottom w:val="threeDEmboss" w:sz="18" w:space="1" w:color="auto" w:shadow="1"/>
        <w:right w:val="threeDEmboss" w:sz="18" w:space="4" w:color="auto" w:shadow="1"/>
      </w:pBdr>
      <w:spacing w:before="5400" w:after="400" w:line="360" w:lineRule="auto"/>
      <w:jc w:val="left"/>
      <w:outlineLvl w:val="0"/>
    </w:pPr>
    <w:rPr>
      <w:b/>
      <w:kern w:val="32"/>
      <w:sz w:val="48"/>
      <w:szCs w:val="20"/>
    </w:rPr>
  </w:style>
  <w:style w:type="paragraph" w:customStyle="1" w:styleId="Tabla">
    <w:name w:val="Tabla"/>
    <w:rsid w:val="00CA54F6"/>
    <w:pPr>
      <w:ind w:firstLine="170"/>
      <w:jc w:val="both"/>
    </w:pPr>
    <w:rPr>
      <w:lang w:val="en-GB"/>
    </w:rPr>
  </w:style>
  <w:style w:type="paragraph" w:customStyle="1" w:styleId="Acronimos">
    <w:name w:val="Acronimos"/>
    <w:rsid w:val="00CA54F6"/>
    <w:pPr>
      <w:ind w:firstLine="567"/>
      <w:jc w:val="both"/>
    </w:pPr>
    <w:rPr>
      <w:sz w:val="22"/>
      <w:lang w:val="en-GB"/>
    </w:rPr>
  </w:style>
  <w:style w:type="paragraph" w:customStyle="1" w:styleId="DDLExample">
    <w:name w:val="DDL Example"/>
    <w:rsid w:val="00CA54F6"/>
    <w:pPr>
      <w:pBdr>
        <w:top w:val="single" w:sz="4" w:space="1" w:color="auto"/>
        <w:left w:val="single" w:sz="4" w:space="4" w:color="auto"/>
        <w:bottom w:val="single" w:sz="4" w:space="1" w:color="auto"/>
        <w:right w:val="single" w:sz="4" w:space="4" w:color="auto"/>
      </w:pBdr>
      <w:shd w:val="clear" w:color="auto" w:fill="FFFFFF"/>
    </w:pPr>
    <w:rPr>
      <w:rFonts w:ascii="Courier New" w:hAnsi="Courier New"/>
      <w:lang w:val="en-US"/>
    </w:rPr>
  </w:style>
  <w:style w:type="paragraph" w:customStyle="1" w:styleId="Cuadros">
    <w:name w:val="Cuadros"/>
    <w:basedOn w:val="TituloA"/>
    <w:rsid w:val="00CA54F6"/>
    <w:pPr>
      <w:tabs>
        <w:tab w:val="num" w:pos="643"/>
        <w:tab w:val="num" w:pos="720"/>
      </w:tabs>
      <w:ind w:left="720"/>
    </w:pPr>
    <w:rPr>
      <w:lang w:val="en-GB"/>
    </w:rPr>
  </w:style>
  <w:style w:type="paragraph" w:customStyle="1" w:styleId="DDL">
    <w:name w:val="DDL"/>
    <w:basedOn w:val="Textosinformato"/>
    <w:rsid w:val="00CA54F6"/>
    <w:pPr>
      <w:pBdr>
        <w:top w:val="thinThickLargeGap" w:sz="8" w:space="1" w:color="auto"/>
        <w:left w:val="thinThickLargeGap" w:sz="8" w:space="4" w:color="auto"/>
        <w:bottom w:val="thickThinLargeGap" w:sz="8" w:space="1" w:color="auto"/>
        <w:right w:val="thickThinLargeGap" w:sz="8" w:space="4" w:color="auto"/>
      </w:pBdr>
      <w:shd w:val="clear" w:color="auto" w:fill="FFFFFF"/>
      <w:spacing w:line="230" w:lineRule="atLeast"/>
    </w:pPr>
    <w:rPr>
      <w:rFonts w:ascii="Times New Roman" w:hAnsi="Times New Roman"/>
      <w:sz w:val="16"/>
      <w:lang w:val="en-US"/>
    </w:rPr>
  </w:style>
  <w:style w:type="paragraph" w:customStyle="1" w:styleId="Titulo6PFC">
    <w:name w:val="Titulo6PFC"/>
    <w:basedOn w:val="Normal"/>
    <w:next w:val="NormalPFC"/>
    <w:rsid w:val="00CA54F6"/>
    <w:pPr>
      <w:tabs>
        <w:tab w:val="num" w:pos="1800"/>
        <w:tab w:val="num" w:pos="2160"/>
      </w:tabs>
      <w:spacing w:before="180" w:after="240" w:afterAutospacing="1" w:line="360" w:lineRule="auto"/>
      <w:ind w:left="2160" w:hanging="360"/>
    </w:pPr>
    <w:rPr>
      <w:b/>
      <w:i/>
    </w:rPr>
  </w:style>
  <w:style w:type="paragraph" w:styleId="Textoindependiente3">
    <w:name w:val="Body Text 3"/>
    <w:basedOn w:val="Normal"/>
    <w:rsid w:val="00CA54F6"/>
    <w:pPr>
      <w:spacing w:after="100" w:afterAutospacing="1"/>
    </w:pPr>
    <w:rPr>
      <w:rFonts w:ascii="Arial" w:hAnsi="Arial"/>
      <w:color w:val="000000"/>
      <w:sz w:val="22"/>
    </w:rPr>
  </w:style>
  <w:style w:type="paragraph" w:customStyle="1" w:styleId="ejemplos">
    <w:name w:val="ejemplos"/>
    <w:basedOn w:val="DDL"/>
    <w:rsid w:val="00CA54F6"/>
    <w:pPr>
      <w:pBdr>
        <w:top w:val="single" w:sz="4" w:space="1" w:color="auto"/>
        <w:left w:val="single" w:sz="4" w:space="4" w:color="auto"/>
        <w:bottom w:val="single" w:sz="4" w:space="1" w:color="auto"/>
        <w:right w:val="single" w:sz="4" w:space="4" w:color="auto"/>
      </w:pBdr>
    </w:pPr>
  </w:style>
  <w:style w:type="paragraph" w:customStyle="1" w:styleId="INDICE">
    <w:name w:val="INDICE"/>
    <w:autoRedefine/>
    <w:rsid w:val="00CA54F6"/>
    <w:pPr>
      <w:spacing w:after="100" w:afterAutospacing="1"/>
      <w:jc w:val="center"/>
      <w:outlineLvl w:val="0"/>
    </w:pPr>
    <w:rPr>
      <w:b/>
      <w:smallCaps/>
      <w:sz w:val="36"/>
    </w:rPr>
  </w:style>
  <w:style w:type="paragraph" w:customStyle="1" w:styleId="Remiteabreviado">
    <w:name w:val="Remite abreviado"/>
    <w:rsid w:val="00CA54F6"/>
    <w:pPr>
      <w:spacing w:before="60" w:after="60"/>
      <w:ind w:firstLine="567"/>
      <w:jc w:val="both"/>
    </w:pPr>
    <w:rPr>
      <w:sz w:val="22"/>
    </w:rPr>
  </w:style>
  <w:style w:type="paragraph" w:styleId="Lista">
    <w:name w:val="List"/>
    <w:basedOn w:val="Normal"/>
    <w:rsid w:val="00CA54F6"/>
    <w:pPr>
      <w:spacing w:after="100" w:afterAutospacing="1"/>
      <w:ind w:left="283" w:hanging="283"/>
    </w:pPr>
    <w:rPr>
      <w:sz w:val="22"/>
    </w:rPr>
  </w:style>
  <w:style w:type="paragraph" w:styleId="Saludo">
    <w:name w:val="Salutation"/>
    <w:basedOn w:val="Normal"/>
    <w:next w:val="Normal"/>
    <w:rsid w:val="00CA54F6"/>
    <w:pPr>
      <w:spacing w:after="100" w:afterAutospacing="1"/>
    </w:pPr>
    <w:rPr>
      <w:sz w:val="22"/>
    </w:rPr>
  </w:style>
  <w:style w:type="paragraph" w:styleId="Listaconvietas">
    <w:name w:val="List Bullet"/>
    <w:aliases w:val="UL,Liste à puces"/>
    <w:basedOn w:val="Normal"/>
    <w:autoRedefine/>
    <w:rsid w:val="00CA54F6"/>
    <w:pPr>
      <w:tabs>
        <w:tab w:val="num" w:pos="360"/>
      </w:tabs>
      <w:spacing w:after="100" w:afterAutospacing="1"/>
      <w:ind w:left="360" w:hanging="360"/>
    </w:pPr>
    <w:rPr>
      <w:sz w:val="22"/>
    </w:rPr>
  </w:style>
  <w:style w:type="paragraph" w:styleId="Listaconvietas2">
    <w:name w:val="List Bullet 2"/>
    <w:basedOn w:val="Normal"/>
    <w:autoRedefine/>
    <w:rsid w:val="00CA54F6"/>
    <w:pPr>
      <w:tabs>
        <w:tab w:val="num" w:pos="643"/>
      </w:tabs>
      <w:spacing w:after="100" w:afterAutospacing="1"/>
      <w:ind w:left="643" w:hanging="360"/>
    </w:pPr>
    <w:rPr>
      <w:sz w:val="22"/>
    </w:rPr>
  </w:style>
  <w:style w:type="paragraph" w:styleId="Listaconvietas3">
    <w:name w:val="List Bullet 3"/>
    <w:basedOn w:val="Normal"/>
    <w:autoRedefine/>
    <w:rsid w:val="00CA54F6"/>
    <w:pPr>
      <w:tabs>
        <w:tab w:val="num" w:pos="926"/>
      </w:tabs>
      <w:spacing w:after="100" w:afterAutospacing="1"/>
      <w:ind w:left="926" w:hanging="360"/>
    </w:pPr>
    <w:rPr>
      <w:sz w:val="22"/>
    </w:rPr>
  </w:style>
  <w:style w:type="paragraph" w:styleId="Listaconvietas4">
    <w:name w:val="List Bullet 4"/>
    <w:basedOn w:val="Normal"/>
    <w:autoRedefine/>
    <w:rsid w:val="00CA54F6"/>
    <w:pPr>
      <w:tabs>
        <w:tab w:val="num" w:pos="1209"/>
      </w:tabs>
      <w:spacing w:after="100" w:afterAutospacing="1"/>
      <w:ind w:left="1209" w:hanging="360"/>
    </w:pPr>
    <w:rPr>
      <w:sz w:val="22"/>
    </w:rPr>
  </w:style>
  <w:style w:type="paragraph" w:styleId="Continuarlista">
    <w:name w:val="List Continue"/>
    <w:basedOn w:val="Normal"/>
    <w:rsid w:val="00CA54F6"/>
    <w:pPr>
      <w:spacing w:after="120" w:afterAutospacing="1"/>
      <w:ind w:left="283"/>
    </w:pPr>
    <w:rPr>
      <w:sz w:val="22"/>
    </w:rPr>
  </w:style>
  <w:style w:type="paragraph" w:styleId="Continuarlista2">
    <w:name w:val="List Continue 2"/>
    <w:aliases w:val="list-2"/>
    <w:basedOn w:val="Normal"/>
    <w:rsid w:val="00CA54F6"/>
    <w:pPr>
      <w:spacing w:after="120" w:afterAutospacing="1"/>
      <w:ind w:left="566"/>
    </w:pPr>
    <w:rPr>
      <w:sz w:val="22"/>
    </w:rPr>
  </w:style>
  <w:style w:type="paragraph" w:styleId="Subttulo">
    <w:name w:val="Subtitle"/>
    <w:basedOn w:val="Normal"/>
    <w:qFormat/>
    <w:rsid w:val="00CA54F6"/>
    <w:pPr>
      <w:spacing w:after="60" w:afterAutospacing="1"/>
      <w:jc w:val="center"/>
      <w:outlineLvl w:val="1"/>
    </w:pPr>
    <w:rPr>
      <w:rFonts w:ascii="Arial" w:hAnsi="Arial" w:cs="Arial"/>
      <w:sz w:val="22"/>
    </w:rPr>
  </w:style>
  <w:style w:type="paragraph" w:customStyle="1" w:styleId="ListBulletedItem1">
    <w:name w:val="List Bulleted Item 1"/>
    <w:rsid w:val="00CA54F6"/>
    <w:pPr>
      <w:tabs>
        <w:tab w:val="num" w:pos="1068"/>
      </w:tabs>
      <w:spacing w:after="120" w:line="240" w:lineRule="exact"/>
      <w:ind w:left="360" w:hanging="360"/>
    </w:pPr>
    <w:rPr>
      <w:rFonts w:ascii="Arial" w:hAnsi="Arial"/>
      <w:lang w:val="en-US" w:eastAsia="en-US"/>
    </w:rPr>
  </w:style>
  <w:style w:type="paragraph" w:customStyle="1" w:styleId="ListBulletedItem2">
    <w:name w:val="List Bulleted Item 2"/>
    <w:basedOn w:val="ListBulletedItem1"/>
    <w:rsid w:val="00CA54F6"/>
    <w:pPr>
      <w:tabs>
        <w:tab w:val="clear" w:pos="1068"/>
        <w:tab w:val="num" w:pos="360"/>
      </w:tabs>
      <w:spacing w:after="80"/>
      <w:ind w:left="634" w:hanging="274"/>
    </w:pPr>
  </w:style>
  <w:style w:type="paragraph" w:customStyle="1" w:styleId="AcrnimoIngls">
    <w:name w:val="Acrónimo Inglés"/>
    <w:basedOn w:val="Normal"/>
    <w:next w:val="Normal"/>
    <w:rsid w:val="00CA54F6"/>
    <w:rPr>
      <w:i/>
      <w:iCs/>
      <w:noProof/>
      <w:szCs w:val="20"/>
      <w:lang w:val="en-US"/>
    </w:rPr>
  </w:style>
  <w:style w:type="paragraph" w:styleId="Lista3">
    <w:name w:val="List 3"/>
    <w:basedOn w:val="Normal"/>
    <w:rsid w:val="00CA54F6"/>
    <w:pPr>
      <w:spacing w:after="100" w:afterAutospacing="1"/>
      <w:ind w:left="849" w:hanging="283"/>
    </w:pPr>
    <w:rPr>
      <w:sz w:val="22"/>
    </w:rPr>
  </w:style>
  <w:style w:type="paragraph" w:styleId="Lista4">
    <w:name w:val="List 4"/>
    <w:basedOn w:val="Normal"/>
    <w:rsid w:val="00CA54F6"/>
    <w:pPr>
      <w:spacing w:after="100" w:afterAutospacing="1"/>
      <w:ind w:left="1132" w:hanging="283"/>
    </w:pPr>
    <w:rPr>
      <w:sz w:val="22"/>
    </w:rPr>
  </w:style>
  <w:style w:type="paragraph" w:styleId="Lista5">
    <w:name w:val="List 5"/>
    <w:basedOn w:val="Normal"/>
    <w:rsid w:val="00CA54F6"/>
    <w:pPr>
      <w:spacing w:after="100" w:afterAutospacing="1"/>
      <w:ind w:left="1415" w:hanging="283"/>
    </w:pPr>
    <w:rPr>
      <w:sz w:val="22"/>
    </w:rPr>
  </w:style>
  <w:style w:type="paragraph" w:styleId="Sangranormal">
    <w:name w:val="Normal Indent"/>
    <w:basedOn w:val="Normal"/>
    <w:rsid w:val="00CA54F6"/>
    <w:pPr>
      <w:spacing w:after="100" w:afterAutospacing="1"/>
      <w:ind w:left="708"/>
    </w:pPr>
    <w:rPr>
      <w:sz w:val="22"/>
    </w:rPr>
  </w:style>
  <w:style w:type="paragraph" w:styleId="Firma">
    <w:name w:val="Signature"/>
    <w:basedOn w:val="Normal"/>
    <w:rsid w:val="00CA54F6"/>
    <w:pPr>
      <w:spacing w:after="100" w:afterAutospacing="1"/>
      <w:ind w:left="4252"/>
    </w:pPr>
    <w:rPr>
      <w:sz w:val="22"/>
    </w:rPr>
  </w:style>
  <w:style w:type="paragraph" w:customStyle="1" w:styleId="LneaPg">
    <w:name w:val="Línea Pág."/>
    <w:basedOn w:val="Firma"/>
    <w:rsid w:val="00CA54F6"/>
  </w:style>
  <w:style w:type="paragraph" w:customStyle="1" w:styleId="ANNEX">
    <w:name w:val="ANNEX"/>
    <w:basedOn w:val="Normal"/>
    <w:next w:val="Normal"/>
    <w:rsid w:val="00CA54F6"/>
    <w:pPr>
      <w:keepNext/>
      <w:pageBreakBefore/>
      <w:tabs>
        <w:tab w:val="num" w:pos="1068"/>
      </w:tabs>
      <w:spacing w:before="60" w:after="760" w:line="310" w:lineRule="exact"/>
      <w:ind w:left="1068" w:hanging="360"/>
      <w:jc w:val="center"/>
      <w:outlineLvl w:val="0"/>
    </w:pPr>
    <w:rPr>
      <w:rFonts w:ascii="Arial" w:eastAsia="MS Mincho" w:hAnsi="Arial"/>
      <w:b/>
      <w:sz w:val="28"/>
      <w:szCs w:val="20"/>
      <w:lang w:val="en-GB" w:eastAsia="ja-JP"/>
    </w:rPr>
  </w:style>
  <w:style w:type="paragraph" w:customStyle="1" w:styleId="XML">
    <w:name w:val="XML"/>
    <w:basedOn w:val="Textosinformato"/>
    <w:autoRedefine/>
    <w:rsid w:val="00CA54F6"/>
    <w:pPr>
      <w:spacing w:before="60" w:after="60" w:afterAutospacing="0"/>
      <w:ind w:left="720" w:firstLine="720"/>
    </w:pPr>
    <w:rPr>
      <w:rFonts w:eastAsia="MS Mincho"/>
      <w:b/>
      <w:bCs/>
      <w:sz w:val="24"/>
      <w:szCs w:val="20"/>
      <w:lang w:val="en-US" w:eastAsia="ja-JP"/>
    </w:rPr>
  </w:style>
  <w:style w:type="paragraph" w:customStyle="1" w:styleId="Annex0">
    <w:name w:val="Annex"/>
    <w:basedOn w:val="Ttulo1"/>
    <w:next w:val="AnnexTitleText"/>
    <w:rsid w:val="00CA54F6"/>
    <w:pPr>
      <w:numPr>
        <w:numId w:val="0"/>
      </w:numPr>
      <w:tabs>
        <w:tab w:val="num" w:pos="360"/>
        <w:tab w:val="num" w:pos="1428"/>
      </w:tabs>
      <w:suppressAutoHyphens/>
      <w:spacing w:before="260" w:after="260" w:line="260" w:lineRule="exact"/>
      <w:ind w:left="432" w:hanging="432"/>
      <w:jc w:val="center"/>
    </w:pPr>
    <w:rPr>
      <w:rFonts w:ascii="Helvetica" w:eastAsia="BatangChe" w:hAnsi="Helvetica" w:cs="Times New Roman"/>
      <w:bCs w:val="0"/>
      <w:color w:val="000000"/>
      <w:kern w:val="0"/>
      <w:sz w:val="24"/>
      <w:szCs w:val="20"/>
      <w:lang w:val="fr-FR" w:eastAsia="ja-JP"/>
    </w:rPr>
  </w:style>
  <w:style w:type="paragraph" w:customStyle="1" w:styleId="AnnexTitleText">
    <w:name w:val="AnnexTitleText"/>
    <w:basedOn w:val="Annex0"/>
    <w:rsid w:val="00CA54F6"/>
    <w:pPr>
      <w:tabs>
        <w:tab w:val="clear" w:pos="360"/>
      </w:tabs>
      <w:ind w:left="0" w:firstLine="0"/>
      <w:outlineLvl w:val="9"/>
    </w:pPr>
  </w:style>
  <w:style w:type="paragraph" w:customStyle="1" w:styleId="Body">
    <w:name w:val="Body"/>
    <w:basedOn w:val="Normal"/>
    <w:rsid w:val="00CA54F6"/>
    <w:pPr>
      <w:spacing w:before="120" w:after="120"/>
      <w:ind w:firstLine="284"/>
    </w:pPr>
    <w:rPr>
      <w:rFonts w:eastAsia="BatangChe"/>
      <w:sz w:val="22"/>
      <w:szCs w:val="20"/>
      <w:lang w:val="en-US" w:eastAsia="ja-JP"/>
    </w:rPr>
  </w:style>
  <w:style w:type="paragraph" w:styleId="Textoindependiente2">
    <w:name w:val="Body Text 2"/>
    <w:basedOn w:val="Normal"/>
    <w:rsid w:val="00CA54F6"/>
    <w:pPr>
      <w:spacing w:after="100" w:afterAutospacing="1"/>
      <w:jc w:val="center"/>
    </w:pPr>
    <w:rPr>
      <w:rFonts w:ascii="Verdana" w:hAnsi="Verdana"/>
      <w:sz w:val="16"/>
    </w:rPr>
  </w:style>
  <w:style w:type="paragraph" w:customStyle="1" w:styleId="Bocadillo">
    <w:name w:val="Bocadillo"/>
    <w:basedOn w:val="Normal"/>
    <w:rsid w:val="00CA54F6"/>
    <w:pPr>
      <w:spacing w:after="100" w:afterAutospacing="1"/>
      <w:jc w:val="center"/>
    </w:pPr>
    <w:rPr>
      <w:rFonts w:ascii="Arial" w:hAnsi="Arial" w:cs="Arial"/>
      <w:sz w:val="16"/>
    </w:rPr>
  </w:style>
  <w:style w:type="paragraph" w:customStyle="1" w:styleId="Ttulo2Anexos">
    <w:name w:val="Título 2 (Anexos)"/>
    <w:basedOn w:val="Ttulo2"/>
    <w:rsid w:val="00CA54F6"/>
    <w:pPr>
      <w:numPr>
        <w:ilvl w:val="0"/>
        <w:numId w:val="0"/>
      </w:numPr>
      <w:spacing w:before="480" w:after="360"/>
      <w:ind w:left="689" w:hanging="576"/>
    </w:pPr>
    <w:rPr>
      <w:i/>
      <w:sz w:val="40"/>
    </w:rPr>
  </w:style>
  <w:style w:type="paragraph" w:styleId="Puesto">
    <w:name w:val="Title"/>
    <w:basedOn w:val="Normal"/>
    <w:qFormat/>
    <w:rsid w:val="00CA54F6"/>
    <w:pPr>
      <w:spacing w:before="240" w:after="60" w:afterAutospacing="1"/>
      <w:jc w:val="center"/>
      <w:outlineLvl w:val="0"/>
    </w:pPr>
    <w:rPr>
      <w:rFonts w:ascii="Arial" w:hAnsi="Arial" w:cs="Arial"/>
      <w:b/>
      <w:bCs/>
      <w:kern w:val="28"/>
      <w:sz w:val="32"/>
      <w:szCs w:val="32"/>
    </w:rPr>
  </w:style>
  <w:style w:type="paragraph" w:customStyle="1" w:styleId="Nombredireccininterior">
    <w:name w:val="Nombre dirección interior"/>
    <w:basedOn w:val="Normal"/>
    <w:rsid w:val="00CA54F6"/>
    <w:pPr>
      <w:spacing w:after="100" w:afterAutospacing="1"/>
    </w:pPr>
    <w:rPr>
      <w:sz w:val="22"/>
    </w:rPr>
  </w:style>
  <w:style w:type="paragraph" w:customStyle="1" w:styleId="Tablaperfil">
    <w:name w:val="Tabla perfil"/>
    <w:basedOn w:val="Normal"/>
    <w:rsid w:val="00CA54F6"/>
    <w:rPr>
      <w:rFonts w:ascii="Arial" w:hAnsi="Arial" w:cs="Arial"/>
      <w:sz w:val="18"/>
    </w:rPr>
  </w:style>
  <w:style w:type="character" w:styleId="CdigoHTML">
    <w:name w:val="HTML Code"/>
    <w:rsid w:val="00CA54F6"/>
    <w:rPr>
      <w:rFonts w:ascii="Courier New" w:eastAsia="Courier New" w:hAnsi="Courier New" w:cs="Courier New"/>
      <w:sz w:val="20"/>
      <w:szCs w:val="20"/>
    </w:rPr>
  </w:style>
  <w:style w:type="paragraph" w:customStyle="1" w:styleId="Definition">
    <w:name w:val="Definition"/>
    <w:basedOn w:val="Normal"/>
    <w:next w:val="Normal"/>
    <w:rsid w:val="00CA54F6"/>
    <w:pPr>
      <w:spacing w:after="240" w:line="230" w:lineRule="auto"/>
    </w:pPr>
    <w:rPr>
      <w:sz w:val="20"/>
      <w:szCs w:val="20"/>
      <w:lang w:val="en-GB" w:eastAsia="en-US"/>
    </w:rPr>
  </w:style>
  <w:style w:type="paragraph" w:customStyle="1" w:styleId="Ttulo1Anexos">
    <w:name w:val="Título 1 (Anexos)"/>
    <w:basedOn w:val="Ttulo1"/>
    <w:next w:val="Normal"/>
    <w:rsid w:val="00CA54F6"/>
    <w:pPr>
      <w:numPr>
        <w:numId w:val="0"/>
      </w:numPr>
      <w:spacing w:before="4800" w:after="480"/>
      <w:ind w:left="545" w:hanging="432"/>
    </w:pPr>
    <w:rPr>
      <w:rFonts w:ascii="Times New Roman" w:hAnsi="Times New Roman"/>
      <w:sz w:val="48"/>
    </w:rPr>
  </w:style>
  <w:style w:type="character" w:customStyle="1" w:styleId="AcrnimoInglsCar1">
    <w:name w:val="Acrónimo Inglés Car1"/>
    <w:rsid w:val="00CA54F6"/>
    <w:rPr>
      <w:i/>
      <w:iCs/>
      <w:noProof/>
      <w:sz w:val="24"/>
      <w:lang w:val="en-US" w:eastAsia="es-ES" w:bidi="ar-SA"/>
    </w:rPr>
  </w:style>
  <w:style w:type="paragraph" w:customStyle="1" w:styleId="Ttulo3Anexos">
    <w:name w:val="Título 3 (Anexos)"/>
    <w:basedOn w:val="Ttulo3"/>
    <w:rsid w:val="00CA54F6"/>
    <w:pPr>
      <w:numPr>
        <w:ilvl w:val="0"/>
        <w:numId w:val="0"/>
      </w:numPr>
      <w:spacing w:after="100" w:afterAutospacing="1"/>
      <w:ind w:left="833" w:hanging="720"/>
    </w:pPr>
    <w:rPr>
      <w:sz w:val="32"/>
    </w:rPr>
  </w:style>
  <w:style w:type="paragraph" w:customStyle="1" w:styleId="Ttulo4Anexos">
    <w:name w:val="Título 4 (Anexos)"/>
    <w:basedOn w:val="Ttulo4"/>
    <w:rsid w:val="00CA54F6"/>
    <w:pPr>
      <w:numPr>
        <w:ilvl w:val="0"/>
        <w:numId w:val="0"/>
      </w:numPr>
      <w:spacing w:after="100" w:afterAutospacing="1"/>
      <w:ind w:left="977" w:hanging="864"/>
    </w:pPr>
    <w:rPr>
      <w:sz w:val="22"/>
    </w:rPr>
  </w:style>
  <w:style w:type="paragraph" w:customStyle="1" w:styleId="MyList">
    <w:name w:val="MyList"/>
    <w:basedOn w:val="Textoindependiente"/>
    <w:rsid w:val="00BD79A7"/>
    <w:pPr>
      <w:spacing w:before="120"/>
      <w:jc w:val="both"/>
    </w:pPr>
    <w:rPr>
      <w:sz w:val="20"/>
      <w:szCs w:val="20"/>
      <w:lang w:val="en-US" w:eastAsia="ja-JP"/>
    </w:rPr>
  </w:style>
  <w:style w:type="paragraph" w:customStyle="1" w:styleId="tablesyntax">
    <w:name w:val="table syntax"/>
    <w:basedOn w:val="Normal"/>
    <w:rsid w:val="00BD79A7"/>
    <w:pPr>
      <w:keepNext/>
      <w:keepLines/>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s>
      <w:spacing w:after="60"/>
      <w:ind w:right="104"/>
    </w:pPr>
    <w:rPr>
      <w:rFonts w:eastAsia="MS Mincho"/>
      <w:noProof/>
      <w:sz w:val="20"/>
      <w:szCs w:val="20"/>
      <w:lang w:val="en-US" w:eastAsia="ja-JP"/>
    </w:rPr>
  </w:style>
  <w:style w:type="paragraph" w:customStyle="1" w:styleId="PrrafoArial8Car1CarCar">
    <w:name w:val="Párrafo Arial 8 Car1 Car Car"/>
    <w:basedOn w:val="PrrafoArial10Car1CarCar"/>
    <w:rsid w:val="006E656B"/>
    <w:pPr>
      <w:numPr>
        <w:numId w:val="8"/>
      </w:numPr>
    </w:pPr>
  </w:style>
  <w:style w:type="character" w:customStyle="1" w:styleId="apple-tab-span">
    <w:name w:val="apple-tab-span"/>
    <w:basedOn w:val="Fuentedeprrafopredeter"/>
    <w:rsid w:val="00FF02B5"/>
  </w:style>
  <w:style w:type="paragraph" w:customStyle="1" w:styleId="Default">
    <w:name w:val="Default"/>
    <w:rsid w:val="00D345AB"/>
    <w:pPr>
      <w:autoSpaceDE w:val="0"/>
      <w:autoSpaceDN w:val="0"/>
      <w:adjustRightInd w:val="0"/>
    </w:pPr>
    <w:rPr>
      <w:color w:val="000000"/>
    </w:rPr>
  </w:style>
  <w:style w:type="paragraph" w:styleId="Prrafodelista">
    <w:name w:val="List Paragraph"/>
    <w:basedOn w:val="Normal"/>
    <w:uiPriority w:val="34"/>
    <w:qFormat/>
    <w:rsid w:val="00D26EBB"/>
    <w:pPr>
      <w:ind w:left="720"/>
      <w:contextualSpacing/>
    </w:pPr>
  </w:style>
  <w:style w:type="paragraph" w:styleId="Fecha">
    <w:name w:val="Date"/>
    <w:basedOn w:val="Normal"/>
    <w:next w:val="Normal"/>
    <w:link w:val="FechaCar"/>
    <w:uiPriority w:val="99"/>
    <w:unhideWhenUsed/>
    <w:rsid w:val="00F60363"/>
  </w:style>
  <w:style w:type="character" w:customStyle="1" w:styleId="FechaCar">
    <w:name w:val="Fecha Car"/>
    <w:basedOn w:val="Fuentedeprrafopredeter"/>
    <w:link w:val="Fecha"/>
    <w:uiPriority w:val="99"/>
    <w:rsid w:val="00F60363"/>
    <w:rPr>
      <w:sz w:val="24"/>
      <w:szCs w:val="24"/>
    </w:rPr>
  </w:style>
  <w:style w:type="paragraph" w:customStyle="1" w:styleId="Direccininterior">
    <w:name w:val="Dirección interior"/>
    <w:basedOn w:val="Normal"/>
    <w:rsid w:val="00F60363"/>
  </w:style>
  <w:style w:type="paragraph" w:styleId="Textoindependienteprimerasangra2">
    <w:name w:val="Body Text First Indent 2"/>
    <w:basedOn w:val="Sangradetextonormal"/>
    <w:link w:val="Textoindependienteprimerasangra2Car"/>
    <w:uiPriority w:val="99"/>
    <w:unhideWhenUsed/>
    <w:rsid w:val="00F60363"/>
    <w:pPr>
      <w:spacing w:after="0"/>
      <w:ind w:left="360" w:firstLine="360"/>
    </w:pPr>
  </w:style>
  <w:style w:type="character" w:customStyle="1" w:styleId="SangradetextonormalCar">
    <w:name w:val="Sangría de texto normal Car"/>
    <w:basedOn w:val="Fuentedeprrafopredeter"/>
    <w:link w:val="Sangradetextonormal"/>
    <w:rsid w:val="00F60363"/>
    <w:rPr>
      <w:sz w:val="24"/>
      <w:szCs w:val="24"/>
    </w:rPr>
  </w:style>
  <w:style w:type="character" w:customStyle="1" w:styleId="Textoindependienteprimerasangra2Car">
    <w:name w:val="Texto independiente primera sangría 2 Car"/>
    <w:basedOn w:val="SangradetextonormalCar"/>
    <w:link w:val="Textoindependienteprimerasangra2"/>
    <w:uiPriority w:val="99"/>
    <w:rsid w:val="00F60363"/>
    <w:rPr>
      <w:sz w:val="24"/>
      <w:szCs w:val="24"/>
    </w:rPr>
  </w:style>
  <w:style w:type="character" w:customStyle="1" w:styleId="apple-converted-space">
    <w:name w:val="apple-converted-space"/>
    <w:basedOn w:val="Fuentedeprrafopredeter"/>
    <w:rsid w:val="004D28DD"/>
  </w:style>
  <w:style w:type="paragraph" w:customStyle="1" w:styleId="p1">
    <w:name w:val="p1"/>
    <w:basedOn w:val="Normal"/>
    <w:rsid w:val="000E4B0F"/>
    <w:pPr>
      <w:shd w:val="clear" w:color="auto" w:fill="FFFFFF"/>
      <w:jc w:val="left"/>
    </w:pPr>
    <w:rPr>
      <w:rFonts w:ascii="Helvetica" w:hAnsi="Helvetica"/>
      <w:color w:val="252525"/>
      <w:sz w:val="21"/>
      <w:szCs w:val="21"/>
      <w:lang w:val="es-ES_tradnl" w:eastAsia="es-ES_tradnl"/>
    </w:rPr>
  </w:style>
  <w:style w:type="character" w:customStyle="1" w:styleId="s1">
    <w:name w:val="s1"/>
    <w:basedOn w:val="Fuentedeprrafopredeter"/>
    <w:rsid w:val="000E4B0F"/>
  </w:style>
  <w:style w:type="paragraph" w:customStyle="1" w:styleId="p2">
    <w:name w:val="p2"/>
    <w:basedOn w:val="Normal"/>
    <w:rsid w:val="009A32A9"/>
    <w:pPr>
      <w:shd w:val="clear" w:color="auto" w:fill="FFFFFF"/>
      <w:jc w:val="left"/>
    </w:pPr>
    <w:rPr>
      <w:rFonts w:ascii="Helvetica" w:hAnsi="Helvetica"/>
      <w:sz w:val="26"/>
      <w:szCs w:val="26"/>
      <w:lang w:val="es-ES_tradnl" w:eastAsia="es-ES_tradnl"/>
    </w:rPr>
  </w:style>
  <w:style w:type="character" w:customStyle="1" w:styleId="s2">
    <w:name w:val="s2"/>
    <w:basedOn w:val="Fuentedeprrafopredeter"/>
    <w:rsid w:val="009A32A9"/>
  </w:style>
  <w:style w:type="paragraph" w:styleId="Revisin">
    <w:name w:val="Revision"/>
    <w:hidden/>
    <w:uiPriority w:val="99"/>
    <w:semiHidden/>
    <w:rsid w:val="00487CA9"/>
  </w:style>
  <w:style w:type="character" w:customStyle="1" w:styleId="Ttulo2Car">
    <w:name w:val="Título 2 Car"/>
    <w:basedOn w:val="Fuentedeprrafopredeter"/>
    <w:link w:val="Ttulo2"/>
    <w:rsid w:val="003A3EF2"/>
    <w:rPr>
      <w:rFonts w:cs="Arial"/>
      <w:b/>
      <w:bCs/>
      <w:iCs/>
      <w:sz w:val="32"/>
      <w:szCs w:val="28"/>
    </w:rPr>
  </w:style>
  <w:style w:type="character" w:customStyle="1" w:styleId="PiedepginaCar">
    <w:name w:val="Pie de página Car"/>
    <w:basedOn w:val="Fuentedeprrafopredeter"/>
    <w:link w:val="Piedepgina"/>
    <w:rsid w:val="00DB6131"/>
  </w:style>
  <w:style w:type="character" w:styleId="Textodelmarcadordeposicin">
    <w:name w:val="Placeholder Text"/>
    <w:basedOn w:val="Fuentedeprrafopredeter"/>
    <w:uiPriority w:val="99"/>
    <w:semiHidden/>
    <w:rsid w:val="00503B5A"/>
    <w:rPr>
      <w:color w:val="808080"/>
    </w:rPr>
  </w:style>
  <w:style w:type="character" w:customStyle="1" w:styleId="Ttulo3Car">
    <w:name w:val="Título 3 Car"/>
    <w:basedOn w:val="Fuentedeprrafopredeter"/>
    <w:link w:val="Ttulo3"/>
    <w:rsid w:val="000D2A51"/>
    <w:rPr>
      <w:rFonts w:cs="Arial"/>
      <w:b/>
      <w:bCs/>
      <w:sz w:val="28"/>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288148">
      <w:bodyDiv w:val="1"/>
      <w:marLeft w:val="0"/>
      <w:marRight w:val="0"/>
      <w:marTop w:val="0"/>
      <w:marBottom w:val="0"/>
      <w:divBdr>
        <w:top w:val="none" w:sz="0" w:space="0" w:color="auto"/>
        <w:left w:val="none" w:sz="0" w:space="0" w:color="auto"/>
        <w:bottom w:val="none" w:sz="0" w:space="0" w:color="auto"/>
        <w:right w:val="none" w:sz="0" w:space="0" w:color="auto"/>
      </w:divBdr>
      <w:divsChild>
        <w:div w:id="1886091409">
          <w:marLeft w:val="0"/>
          <w:marRight w:val="0"/>
          <w:marTop w:val="0"/>
          <w:marBottom w:val="0"/>
          <w:divBdr>
            <w:top w:val="none" w:sz="0" w:space="0" w:color="auto"/>
            <w:left w:val="none" w:sz="0" w:space="0" w:color="auto"/>
            <w:bottom w:val="none" w:sz="0" w:space="0" w:color="auto"/>
            <w:right w:val="none" w:sz="0" w:space="0" w:color="auto"/>
          </w:divBdr>
          <w:divsChild>
            <w:div w:id="1758557318">
              <w:marLeft w:val="0"/>
              <w:marRight w:val="0"/>
              <w:marTop w:val="0"/>
              <w:marBottom w:val="0"/>
              <w:divBdr>
                <w:top w:val="none" w:sz="0" w:space="0" w:color="auto"/>
                <w:left w:val="none" w:sz="0" w:space="0" w:color="auto"/>
                <w:bottom w:val="none" w:sz="0" w:space="0" w:color="auto"/>
                <w:right w:val="none" w:sz="0" w:space="0" w:color="auto"/>
              </w:divBdr>
              <w:divsChild>
                <w:div w:id="1678772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524392">
      <w:bodyDiv w:val="1"/>
      <w:marLeft w:val="0"/>
      <w:marRight w:val="0"/>
      <w:marTop w:val="0"/>
      <w:marBottom w:val="0"/>
      <w:divBdr>
        <w:top w:val="none" w:sz="0" w:space="0" w:color="auto"/>
        <w:left w:val="none" w:sz="0" w:space="0" w:color="auto"/>
        <w:bottom w:val="none" w:sz="0" w:space="0" w:color="auto"/>
        <w:right w:val="none" w:sz="0" w:space="0" w:color="auto"/>
      </w:divBdr>
    </w:div>
    <w:div w:id="119155528">
      <w:bodyDiv w:val="1"/>
      <w:marLeft w:val="0"/>
      <w:marRight w:val="0"/>
      <w:marTop w:val="0"/>
      <w:marBottom w:val="0"/>
      <w:divBdr>
        <w:top w:val="none" w:sz="0" w:space="0" w:color="auto"/>
        <w:left w:val="none" w:sz="0" w:space="0" w:color="auto"/>
        <w:bottom w:val="none" w:sz="0" w:space="0" w:color="auto"/>
        <w:right w:val="none" w:sz="0" w:space="0" w:color="auto"/>
      </w:divBdr>
    </w:div>
    <w:div w:id="122429155">
      <w:bodyDiv w:val="1"/>
      <w:marLeft w:val="0"/>
      <w:marRight w:val="0"/>
      <w:marTop w:val="0"/>
      <w:marBottom w:val="0"/>
      <w:divBdr>
        <w:top w:val="none" w:sz="0" w:space="0" w:color="auto"/>
        <w:left w:val="none" w:sz="0" w:space="0" w:color="auto"/>
        <w:bottom w:val="none" w:sz="0" w:space="0" w:color="auto"/>
        <w:right w:val="none" w:sz="0" w:space="0" w:color="auto"/>
      </w:divBdr>
    </w:div>
    <w:div w:id="193156985">
      <w:bodyDiv w:val="1"/>
      <w:marLeft w:val="0"/>
      <w:marRight w:val="0"/>
      <w:marTop w:val="0"/>
      <w:marBottom w:val="0"/>
      <w:divBdr>
        <w:top w:val="none" w:sz="0" w:space="0" w:color="auto"/>
        <w:left w:val="none" w:sz="0" w:space="0" w:color="auto"/>
        <w:bottom w:val="none" w:sz="0" w:space="0" w:color="auto"/>
        <w:right w:val="none" w:sz="0" w:space="0" w:color="auto"/>
      </w:divBdr>
      <w:divsChild>
        <w:div w:id="118649963">
          <w:marLeft w:val="0"/>
          <w:marRight w:val="0"/>
          <w:marTop w:val="0"/>
          <w:marBottom w:val="0"/>
          <w:divBdr>
            <w:top w:val="none" w:sz="0" w:space="0" w:color="auto"/>
            <w:left w:val="none" w:sz="0" w:space="0" w:color="auto"/>
            <w:bottom w:val="none" w:sz="0" w:space="0" w:color="auto"/>
            <w:right w:val="none" w:sz="0" w:space="0" w:color="auto"/>
          </w:divBdr>
        </w:div>
        <w:div w:id="1180004076">
          <w:marLeft w:val="0"/>
          <w:marRight w:val="0"/>
          <w:marTop w:val="0"/>
          <w:marBottom w:val="0"/>
          <w:divBdr>
            <w:top w:val="none" w:sz="0" w:space="0" w:color="auto"/>
            <w:left w:val="none" w:sz="0" w:space="0" w:color="auto"/>
            <w:bottom w:val="none" w:sz="0" w:space="0" w:color="auto"/>
            <w:right w:val="none" w:sz="0" w:space="0" w:color="auto"/>
          </w:divBdr>
        </w:div>
      </w:divsChild>
    </w:div>
    <w:div w:id="241792537">
      <w:bodyDiv w:val="1"/>
      <w:marLeft w:val="0"/>
      <w:marRight w:val="0"/>
      <w:marTop w:val="0"/>
      <w:marBottom w:val="0"/>
      <w:divBdr>
        <w:top w:val="none" w:sz="0" w:space="0" w:color="auto"/>
        <w:left w:val="none" w:sz="0" w:space="0" w:color="auto"/>
        <w:bottom w:val="none" w:sz="0" w:space="0" w:color="auto"/>
        <w:right w:val="none" w:sz="0" w:space="0" w:color="auto"/>
      </w:divBdr>
    </w:div>
    <w:div w:id="260142151">
      <w:bodyDiv w:val="1"/>
      <w:marLeft w:val="0"/>
      <w:marRight w:val="0"/>
      <w:marTop w:val="0"/>
      <w:marBottom w:val="0"/>
      <w:divBdr>
        <w:top w:val="none" w:sz="0" w:space="0" w:color="auto"/>
        <w:left w:val="none" w:sz="0" w:space="0" w:color="auto"/>
        <w:bottom w:val="none" w:sz="0" w:space="0" w:color="auto"/>
        <w:right w:val="none" w:sz="0" w:space="0" w:color="auto"/>
      </w:divBdr>
    </w:div>
    <w:div w:id="284623017">
      <w:bodyDiv w:val="1"/>
      <w:marLeft w:val="0"/>
      <w:marRight w:val="0"/>
      <w:marTop w:val="0"/>
      <w:marBottom w:val="0"/>
      <w:divBdr>
        <w:top w:val="none" w:sz="0" w:space="0" w:color="auto"/>
        <w:left w:val="none" w:sz="0" w:space="0" w:color="auto"/>
        <w:bottom w:val="none" w:sz="0" w:space="0" w:color="auto"/>
        <w:right w:val="none" w:sz="0" w:space="0" w:color="auto"/>
      </w:divBdr>
      <w:divsChild>
        <w:div w:id="736325527">
          <w:marLeft w:val="0"/>
          <w:marRight w:val="0"/>
          <w:marTop w:val="0"/>
          <w:marBottom w:val="0"/>
          <w:divBdr>
            <w:top w:val="none" w:sz="0" w:space="0" w:color="auto"/>
            <w:left w:val="none" w:sz="0" w:space="0" w:color="auto"/>
            <w:bottom w:val="none" w:sz="0" w:space="0" w:color="auto"/>
            <w:right w:val="none" w:sz="0" w:space="0" w:color="auto"/>
          </w:divBdr>
          <w:divsChild>
            <w:div w:id="210306613">
              <w:marLeft w:val="0"/>
              <w:marRight w:val="0"/>
              <w:marTop w:val="0"/>
              <w:marBottom w:val="0"/>
              <w:divBdr>
                <w:top w:val="none" w:sz="0" w:space="0" w:color="auto"/>
                <w:left w:val="none" w:sz="0" w:space="0" w:color="auto"/>
                <w:bottom w:val="none" w:sz="0" w:space="0" w:color="auto"/>
                <w:right w:val="none" w:sz="0" w:space="0" w:color="auto"/>
              </w:divBdr>
              <w:divsChild>
                <w:div w:id="1020543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6788650">
      <w:bodyDiv w:val="1"/>
      <w:marLeft w:val="0"/>
      <w:marRight w:val="0"/>
      <w:marTop w:val="0"/>
      <w:marBottom w:val="0"/>
      <w:divBdr>
        <w:top w:val="none" w:sz="0" w:space="0" w:color="auto"/>
        <w:left w:val="none" w:sz="0" w:space="0" w:color="auto"/>
        <w:bottom w:val="none" w:sz="0" w:space="0" w:color="auto"/>
        <w:right w:val="none" w:sz="0" w:space="0" w:color="auto"/>
      </w:divBdr>
    </w:div>
    <w:div w:id="334648154">
      <w:bodyDiv w:val="1"/>
      <w:marLeft w:val="0"/>
      <w:marRight w:val="0"/>
      <w:marTop w:val="0"/>
      <w:marBottom w:val="0"/>
      <w:divBdr>
        <w:top w:val="none" w:sz="0" w:space="0" w:color="auto"/>
        <w:left w:val="none" w:sz="0" w:space="0" w:color="auto"/>
        <w:bottom w:val="none" w:sz="0" w:space="0" w:color="auto"/>
        <w:right w:val="none" w:sz="0" w:space="0" w:color="auto"/>
      </w:divBdr>
    </w:div>
    <w:div w:id="345250261">
      <w:bodyDiv w:val="1"/>
      <w:marLeft w:val="0"/>
      <w:marRight w:val="0"/>
      <w:marTop w:val="0"/>
      <w:marBottom w:val="0"/>
      <w:divBdr>
        <w:top w:val="none" w:sz="0" w:space="0" w:color="auto"/>
        <w:left w:val="none" w:sz="0" w:space="0" w:color="auto"/>
        <w:bottom w:val="none" w:sz="0" w:space="0" w:color="auto"/>
        <w:right w:val="none" w:sz="0" w:space="0" w:color="auto"/>
      </w:divBdr>
    </w:div>
    <w:div w:id="348992267">
      <w:bodyDiv w:val="1"/>
      <w:marLeft w:val="0"/>
      <w:marRight w:val="0"/>
      <w:marTop w:val="0"/>
      <w:marBottom w:val="0"/>
      <w:divBdr>
        <w:top w:val="none" w:sz="0" w:space="0" w:color="auto"/>
        <w:left w:val="none" w:sz="0" w:space="0" w:color="auto"/>
        <w:bottom w:val="none" w:sz="0" w:space="0" w:color="auto"/>
        <w:right w:val="none" w:sz="0" w:space="0" w:color="auto"/>
      </w:divBdr>
      <w:divsChild>
        <w:div w:id="1018391703">
          <w:marLeft w:val="0"/>
          <w:marRight w:val="0"/>
          <w:marTop w:val="0"/>
          <w:marBottom w:val="0"/>
          <w:divBdr>
            <w:top w:val="none" w:sz="0" w:space="0" w:color="auto"/>
            <w:left w:val="none" w:sz="0" w:space="0" w:color="auto"/>
            <w:bottom w:val="none" w:sz="0" w:space="0" w:color="auto"/>
            <w:right w:val="none" w:sz="0" w:space="0" w:color="auto"/>
          </w:divBdr>
          <w:divsChild>
            <w:div w:id="321737225">
              <w:marLeft w:val="0"/>
              <w:marRight w:val="0"/>
              <w:marTop w:val="0"/>
              <w:marBottom w:val="0"/>
              <w:divBdr>
                <w:top w:val="none" w:sz="0" w:space="0" w:color="auto"/>
                <w:left w:val="none" w:sz="0" w:space="0" w:color="auto"/>
                <w:bottom w:val="none" w:sz="0" w:space="0" w:color="auto"/>
                <w:right w:val="none" w:sz="0" w:space="0" w:color="auto"/>
              </w:divBdr>
              <w:divsChild>
                <w:div w:id="1583222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9286253">
      <w:bodyDiv w:val="1"/>
      <w:marLeft w:val="0"/>
      <w:marRight w:val="0"/>
      <w:marTop w:val="0"/>
      <w:marBottom w:val="0"/>
      <w:divBdr>
        <w:top w:val="none" w:sz="0" w:space="0" w:color="auto"/>
        <w:left w:val="none" w:sz="0" w:space="0" w:color="auto"/>
        <w:bottom w:val="none" w:sz="0" w:space="0" w:color="auto"/>
        <w:right w:val="none" w:sz="0" w:space="0" w:color="auto"/>
      </w:divBdr>
    </w:div>
    <w:div w:id="403722492">
      <w:bodyDiv w:val="1"/>
      <w:marLeft w:val="0"/>
      <w:marRight w:val="0"/>
      <w:marTop w:val="0"/>
      <w:marBottom w:val="0"/>
      <w:divBdr>
        <w:top w:val="none" w:sz="0" w:space="0" w:color="auto"/>
        <w:left w:val="none" w:sz="0" w:space="0" w:color="auto"/>
        <w:bottom w:val="none" w:sz="0" w:space="0" w:color="auto"/>
        <w:right w:val="none" w:sz="0" w:space="0" w:color="auto"/>
      </w:divBdr>
    </w:div>
    <w:div w:id="405537227">
      <w:bodyDiv w:val="1"/>
      <w:marLeft w:val="0"/>
      <w:marRight w:val="0"/>
      <w:marTop w:val="0"/>
      <w:marBottom w:val="0"/>
      <w:divBdr>
        <w:top w:val="none" w:sz="0" w:space="0" w:color="auto"/>
        <w:left w:val="none" w:sz="0" w:space="0" w:color="auto"/>
        <w:bottom w:val="none" w:sz="0" w:space="0" w:color="auto"/>
        <w:right w:val="none" w:sz="0" w:space="0" w:color="auto"/>
      </w:divBdr>
      <w:divsChild>
        <w:div w:id="264773875">
          <w:marLeft w:val="0"/>
          <w:marRight w:val="0"/>
          <w:marTop w:val="0"/>
          <w:marBottom w:val="0"/>
          <w:divBdr>
            <w:top w:val="none" w:sz="0" w:space="0" w:color="auto"/>
            <w:left w:val="none" w:sz="0" w:space="0" w:color="auto"/>
            <w:bottom w:val="none" w:sz="0" w:space="0" w:color="auto"/>
            <w:right w:val="none" w:sz="0" w:space="0" w:color="auto"/>
          </w:divBdr>
          <w:divsChild>
            <w:div w:id="237440391">
              <w:marLeft w:val="75"/>
              <w:marRight w:val="0"/>
              <w:marTop w:val="0"/>
              <w:marBottom w:val="0"/>
              <w:divBdr>
                <w:top w:val="none" w:sz="0" w:space="0" w:color="auto"/>
                <w:left w:val="none" w:sz="0" w:space="0" w:color="auto"/>
                <w:bottom w:val="none" w:sz="0" w:space="0" w:color="auto"/>
                <w:right w:val="none" w:sz="0" w:space="0" w:color="auto"/>
              </w:divBdr>
            </w:div>
            <w:div w:id="1249804030">
              <w:marLeft w:val="0"/>
              <w:marRight w:val="0"/>
              <w:marTop w:val="0"/>
              <w:marBottom w:val="0"/>
              <w:divBdr>
                <w:top w:val="none" w:sz="0" w:space="0" w:color="auto"/>
                <w:left w:val="none" w:sz="0" w:space="0" w:color="auto"/>
                <w:bottom w:val="none" w:sz="0" w:space="0" w:color="auto"/>
                <w:right w:val="none" w:sz="0" w:space="0" w:color="auto"/>
              </w:divBdr>
            </w:div>
            <w:div w:id="1729377314">
              <w:marLeft w:val="75"/>
              <w:marRight w:val="0"/>
              <w:marTop w:val="0"/>
              <w:marBottom w:val="0"/>
              <w:divBdr>
                <w:top w:val="none" w:sz="0" w:space="0" w:color="auto"/>
                <w:left w:val="none" w:sz="0" w:space="0" w:color="auto"/>
                <w:bottom w:val="none" w:sz="0" w:space="0" w:color="auto"/>
                <w:right w:val="none" w:sz="0" w:space="0" w:color="auto"/>
              </w:divBdr>
            </w:div>
            <w:div w:id="2046561834">
              <w:marLeft w:val="75"/>
              <w:marRight w:val="0"/>
              <w:marTop w:val="0"/>
              <w:marBottom w:val="0"/>
              <w:divBdr>
                <w:top w:val="none" w:sz="0" w:space="0" w:color="auto"/>
                <w:left w:val="none" w:sz="0" w:space="0" w:color="auto"/>
                <w:bottom w:val="none" w:sz="0" w:space="0" w:color="auto"/>
                <w:right w:val="none" w:sz="0" w:space="0" w:color="auto"/>
              </w:divBdr>
            </w:div>
          </w:divsChild>
        </w:div>
      </w:divsChild>
    </w:div>
    <w:div w:id="431055758">
      <w:bodyDiv w:val="1"/>
      <w:marLeft w:val="0"/>
      <w:marRight w:val="0"/>
      <w:marTop w:val="0"/>
      <w:marBottom w:val="0"/>
      <w:divBdr>
        <w:top w:val="none" w:sz="0" w:space="0" w:color="auto"/>
        <w:left w:val="none" w:sz="0" w:space="0" w:color="auto"/>
        <w:bottom w:val="none" w:sz="0" w:space="0" w:color="auto"/>
        <w:right w:val="none" w:sz="0" w:space="0" w:color="auto"/>
      </w:divBdr>
      <w:divsChild>
        <w:div w:id="355618235">
          <w:marLeft w:val="0"/>
          <w:marRight w:val="0"/>
          <w:marTop w:val="0"/>
          <w:marBottom w:val="0"/>
          <w:divBdr>
            <w:top w:val="none" w:sz="0" w:space="0" w:color="auto"/>
            <w:left w:val="none" w:sz="0" w:space="0" w:color="auto"/>
            <w:bottom w:val="none" w:sz="0" w:space="0" w:color="auto"/>
            <w:right w:val="none" w:sz="0" w:space="0" w:color="auto"/>
          </w:divBdr>
          <w:divsChild>
            <w:div w:id="1740130119">
              <w:marLeft w:val="0"/>
              <w:marRight w:val="0"/>
              <w:marTop w:val="0"/>
              <w:marBottom w:val="0"/>
              <w:divBdr>
                <w:top w:val="none" w:sz="0" w:space="0" w:color="auto"/>
                <w:left w:val="none" w:sz="0" w:space="0" w:color="auto"/>
                <w:bottom w:val="none" w:sz="0" w:space="0" w:color="auto"/>
                <w:right w:val="none" w:sz="0" w:space="0" w:color="auto"/>
              </w:divBdr>
              <w:divsChild>
                <w:div w:id="1998536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6045383">
      <w:bodyDiv w:val="1"/>
      <w:marLeft w:val="0"/>
      <w:marRight w:val="0"/>
      <w:marTop w:val="0"/>
      <w:marBottom w:val="0"/>
      <w:divBdr>
        <w:top w:val="none" w:sz="0" w:space="0" w:color="auto"/>
        <w:left w:val="none" w:sz="0" w:space="0" w:color="auto"/>
        <w:bottom w:val="none" w:sz="0" w:space="0" w:color="auto"/>
        <w:right w:val="none" w:sz="0" w:space="0" w:color="auto"/>
      </w:divBdr>
    </w:div>
    <w:div w:id="528836702">
      <w:bodyDiv w:val="1"/>
      <w:marLeft w:val="0"/>
      <w:marRight w:val="0"/>
      <w:marTop w:val="0"/>
      <w:marBottom w:val="0"/>
      <w:divBdr>
        <w:top w:val="none" w:sz="0" w:space="0" w:color="auto"/>
        <w:left w:val="none" w:sz="0" w:space="0" w:color="auto"/>
        <w:bottom w:val="none" w:sz="0" w:space="0" w:color="auto"/>
        <w:right w:val="none" w:sz="0" w:space="0" w:color="auto"/>
      </w:divBdr>
    </w:div>
    <w:div w:id="576209403">
      <w:bodyDiv w:val="1"/>
      <w:marLeft w:val="0"/>
      <w:marRight w:val="0"/>
      <w:marTop w:val="0"/>
      <w:marBottom w:val="0"/>
      <w:divBdr>
        <w:top w:val="none" w:sz="0" w:space="0" w:color="auto"/>
        <w:left w:val="none" w:sz="0" w:space="0" w:color="auto"/>
        <w:bottom w:val="none" w:sz="0" w:space="0" w:color="auto"/>
        <w:right w:val="none" w:sz="0" w:space="0" w:color="auto"/>
      </w:divBdr>
    </w:div>
    <w:div w:id="597910953">
      <w:bodyDiv w:val="1"/>
      <w:marLeft w:val="0"/>
      <w:marRight w:val="0"/>
      <w:marTop w:val="0"/>
      <w:marBottom w:val="0"/>
      <w:divBdr>
        <w:top w:val="none" w:sz="0" w:space="0" w:color="auto"/>
        <w:left w:val="none" w:sz="0" w:space="0" w:color="auto"/>
        <w:bottom w:val="none" w:sz="0" w:space="0" w:color="auto"/>
        <w:right w:val="none" w:sz="0" w:space="0" w:color="auto"/>
      </w:divBdr>
    </w:div>
    <w:div w:id="607662499">
      <w:bodyDiv w:val="1"/>
      <w:marLeft w:val="0"/>
      <w:marRight w:val="0"/>
      <w:marTop w:val="0"/>
      <w:marBottom w:val="0"/>
      <w:divBdr>
        <w:top w:val="none" w:sz="0" w:space="0" w:color="auto"/>
        <w:left w:val="none" w:sz="0" w:space="0" w:color="auto"/>
        <w:bottom w:val="none" w:sz="0" w:space="0" w:color="auto"/>
        <w:right w:val="none" w:sz="0" w:space="0" w:color="auto"/>
      </w:divBdr>
    </w:div>
    <w:div w:id="650326152">
      <w:bodyDiv w:val="1"/>
      <w:marLeft w:val="0"/>
      <w:marRight w:val="0"/>
      <w:marTop w:val="0"/>
      <w:marBottom w:val="0"/>
      <w:divBdr>
        <w:top w:val="none" w:sz="0" w:space="0" w:color="auto"/>
        <w:left w:val="none" w:sz="0" w:space="0" w:color="auto"/>
        <w:bottom w:val="none" w:sz="0" w:space="0" w:color="auto"/>
        <w:right w:val="none" w:sz="0" w:space="0" w:color="auto"/>
      </w:divBdr>
    </w:div>
    <w:div w:id="666514971">
      <w:bodyDiv w:val="1"/>
      <w:marLeft w:val="0"/>
      <w:marRight w:val="0"/>
      <w:marTop w:val="0"/>
      <w:marBottom w:val="0"/>
      <w:divBdr>
        <w:top w:val="none" w:sz="0" w:space="0" w:color="auto"/>
        <w:left w:val="none" w:sz="0" w:space="0" w:color="auto"/>
        <w:bottom w:val="none" w:sz="0" w:space="0" w:color="auto"/>
        <w:right w:val="none" w:sz="0" w:space="0" w:color="auto"/>
      </w:divBdr>
    </w:div>
    <w:div w:id="715082486">
      <w:bodyDiv w:val="1"/>
      <w:marLeft w:val="0"/>
      <w:marRight w:val="0"/>
      <w:marTop w:val="0"/>
      <w:marBottom w:val="0"/>
      <w:divBdr>
        <w:top w:val="none" w:sz="0" w:space="0" w:color="auto"/>
        <w:left w:val="none" w:sz="0" w:space="0" w:color="auto"/>
        <w:bottom w:val="none" w:sz="0" w:space="0" w:color="auto"/>
        <w:right w:val="none" w:sz="0" w:space="0" w:color="auto"/>
      </w:divBdr>
    </w:div>
    <w:div w:id="721560955">
      <w:bodyDiv w:val="1"/>
      <w:marLeft w:val="0"/>
      <w:marRight w:val="0"/>
      <w:marTop w:val="0"/>
      <w:marBottom w:val="0"/>
      <w:divBdr>
        <w:top w:val="none" w:sz="0" w:space="0" w:color="auto"/>
        <w:left w:val="none" w:sz="0" w:space="0" w:color="auto"/>
        <w:bottom w:val="none" w:sz="0" w:space="0" w:color="auto"/>
        <w:right w:val="none" w:sz="0" w:space="0" w:color="auto"/>
      </w:divBdr>
    </w:div>
    <w:div w:id="722749026">
      <w:bodyDiv w:val="1"/>
      <w:marLeft w:val="0"/>
      <w:marRight w:val="0"/>
      <w:marTop w:val="0"/>
      <w:marBottom w:val="0"/>
      <w:divBdr>
        <w:top w:val="none" w:sz="0" w:space="0" w:color="auto"/>
        <w:left w:val="none" w:sz="0" w:space="0" w:color="auto"/>
        <w:bottom w:val="none" w:sz="0" w:space="0" w:color="auto"/>
        <w:right w:val="none" w:sz="0" w:space="0" w:color="auto"/>
      </w:divBdr>
      <w:divsChild>
        <w:div w:id="1833333172">
          <w:marLeft w:val="0"/>
          <w:marRight w:val="0"/>
          <w:marTop w:val="0"/>
          <w:marBottom w:val="0"/>
          <w:divBdr>
            <w:top w:val="none" w:sz="0" w:space="0" w:color="auto"/>
            <w:left w:val="none" w:sz="0" w:space="0" w:color="auto"/>
            <w:bottom w:val="none" w:sz="0" w:space="0" w:color="auto"/>
            <w:right w:val="none" w:sz="0" w:space="0" w:color="auto"/>
          </w:divBdr>
          <w:divsChild>
            <w:div w:id="301734163">
              <w:marLeft w:val="0"/>
              <w:marRight w:val="0"/>
              <w:marTop w:val="0"/>
              <w:marBottom w:val="0"/>
              <w:divBdr>
                <w:top w:val="none" w:sz="0" w:space="0" w:color="auto"/>
                <w:left w:val="none" w:sz="0" w:space="0" w:color="auto"/>
                <w:bottom w:val="none" w:sz="0" w:space="0" w:color="auto"/>
                <w:right w:val="none" w:sz="0" w:space="0" w:color="auto"/>
              </w:divBdr>
              <w:divsChild>
                <w:div w:id="67306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9469285">
      <w:bodyDiv w:val="1"/>
      <w:marLeft w:val="0"/>
      <w:marRight w:val="0"/>
      <w:marTop w:val="0"/>
      <w:marBottom w:val="0"/>
      <w:divBdr>
        <w:top w:val="none" w:sz="0" w:space="0" w:color="auto"/>
        <w:left w:val="none" w:sz="0" w:space="0" w:color="auto"/>
        <w:bottom w:val="none" w:sz="0" w:space="0" w:color="auto"/>
        <w:right w:val="none" w:sz="0" w:space="0" w:color="auto"/>
      </w:divBdr>
    </w:div>
    <w:div w:id="793208260">
      <w:bodyDiv w:val="1"/>
      <w:marLeft w:val="0"/>
      <w:marRight w:val="0"/>
      <w:marTop w:val="0"/>
      <w:marBottom w:val="0"/>
      <w:divBdr>
        <w:top w:val="none" w:sz="0" w:space="0" w:color="auto"/>
        <w:left w:val="none" w:sz="0" w:space="0" w:color="auto"/>
        <w:bottom w:val="none" w:sz="0" w:space="0" w:color="auto"/>
        <w:right w:val="none" w:sz="0" w:space="0" w:color="auto"/>
      </w:divBdr>
    </w:div>
    <w:div w:id="804203081">
      <w:bodyDiv w:val="1"/>
      <w:marLeft w:val="0"/>
      <w:marRight w:val="0"/>
      <w:marTop w:val="0"/>
      <w:marBottom w:val="0"/>
      <w:divBdr>
        <w:top w:val="none" w:sz="0" w:space="0" w:color="auto"/>
        <w:left w:val="none" w:sz="0" w:space="0" w:color="auto"/>
        <w:bottom w:val="none" w:sz="0" w:space="0" w:color="auto"/>
        <w:right w:val="none" w:sz="0" w:space="0" w:color="auto"/>
      </w:divBdr>
    </w:div>
    <w:div w:id="807939121">
      <w:bodyDiv w:val="1"/>
      <w:marLeft w:val="0"/>
      <w:marRight w:val="0"/>
      <w:marTop w:val="0"/>
      <w:marBottom w:val="0"/>
      <w:divBdr>
        <w:top w:val="none" w:sz="0" w:space="0" w:color="auto"/>
        <w:left w:val="none" w:sz="0" w:space="0" w:color="auto"/>
        <w:bottom w:val="none" w:sz="0" w:space="0" w:color="auto"/>
        <w:right w:val="none" w:sz="0" w:space="0" w:color="auto"/>
      </w:divBdr>
    </w:div>
    <w:div w:id="901058442">
      <w:bodyDiv w:val="1"/>
      <w:marLeft w:val="0"/>
      <w:marRight w:val="0"/>
      <w:marTop w:val="0"/>
      <w:marBottom w:val="0"/>
      <w:divBdr>
        <w:top w:val="none" w:sz="0" w:space="0" w:color="auto"/>
        <w:left w:val="none" w:sz="0" w:space="0" w:color="auto"/>
        <w:bottom w:val="none" w:sz="0" w:space="0" w:color="auto"/>
        <w:right w:val="none" w:sz="0" w:space="0" w:color="auto"/>
      </w:divBdr>
    </w:div>
    <w:div w:id="903178083">
      <w:bodyDiv w:val="1"/>
      <w:marLeft w:val="0"/>
      <w:marRight w:val="0"/>
      <w:marTop w:val="0"/>
      <w:marBottom w:val="0"/>
      <w:divBdr>
        <w:top w:val="none" w:sz="0" w:space="0" w:color="auto"/>
        <w:left w:val="none" w:sz="0" w:space="0" w:color="auto"/>
        <w:bottom w:val="none" w:sz="0" w:space="0" w:color="auto"/>
        <w:right w:val="none" w:sz="0" w:space="0" w:color="auto"/>
      </w:divBdr>
    </w:div>
    <w:div w:id="940264898">
      <w:bodyDiv w:val="1"/>
      <w:marLeft w:val="0"/>
      <w:marRight w:val="0"/>
      <w:marTop w:val="0"/>
      <w:marBottom w:val="0"/>
      <w:divBdr>
        <w:top w:val="none" w:sz="0" w:space="0" w:color="auto"/>
        <w:left w:val="none" w:sz="0" w:space="0" w:color="auto"/>
        <w:bottom w:val="none" w:sz="0" w:space="0" w:color="auto"/>
        <w:right w:val="none" w:sz="0" w:space="0" w:color="auto"/>
      </w:divBdr>
    </w:div>
    <w:div w:id="946428380">
      <w:bodyDiv w:val="1"/>
      <w:marLeft w:val="0"/>
      <w:marRight w:val="0"/>
      <w:marTop w:val="0"/>
      <w:marBottom w:val="0"/>
      <w:divBdr>
        <w:top w:val="none" w:sz="0" w:space="0" w:color="auto"/>
        <w:left w:val="none" w:sz="0" w:space="0" w:color="auto"/>
        <w:bottom w:val="none" w:sz="0" w:space="0" w:color="auto"/>
        <w:right w:val="none" w:sz="0" w:space="0" w:color="auto"/>
      </w:divBdr>
    </w:div>
    <w:div w:id="964428986">
      <w:bodyDiv w:val="1"/>
      <w:marLeft w:val="0"/>
      <w:marRight w:val="0"/>
      <w:marTop w:val="0"/>
      <w:marBottom w:val="0"/>
      <w:divBdr>
        <w:top w:val="none" w:sz="0" w:space="0" w:color="auto"/>
        <w:left w:val="none" w:sz="0" w:space="0" w:color="auto"/>
        <w:bottom w:val="none" w:sz="0" w:space="0" w:color="auto"/>
        <w:right w:val="none" w:sz="0" w:space="0" w:color="auto"/>
      </w:divBdr>
    </w:div>
    <w:div w:id="998315272">
      <w:bodyDiv w:val="1"/>
      <w:marLeft w:val="0"/>
      <w:marRight w:val="0"/>
      <w:marTop w:val="0"/>
      <w:marBottom w:val="0"/>
      <w:divBdr>
        <w:top w:val="none" w:sz="0" w:space="0" w:color="auto"/>
        <w:left w:val="none" w:sz="0" w:space="0" w:color="auto"/>
        <w:bottom w:val="none" w:sz="0" w:space="0" w:color="auto"/>
        <w:right w:val="none" w:sz="0" w:space="0" w:color="auto"/>
      </w:divBdr>
    </w:div>
    <w:div w:id="1021052196">
      <w:bodyDiv w:val="1"/>
      <w:marLeft w:val="0"/>
      <w:marRight w:val="0"/>
      <w:marTop w:val="0"/>
      <w:marBottom w:val="0"/>
      <w:divBdr>
        <w:top w:val="none" w:sz="0" w:space="0" w:color="auto"/>
        <w:left w:val="none" w:sz="0" w:space="0" w:color="auto"/>
        <w:bottom w:val="none" w:sz="0" w:space="0" w:color="auto"/>
        <w:right w:val="none" w:sz="0" w:space="0" w:color="auto"/>
      </w:divBdr>
    </w:div>
    <w:div w:id="1049262884">
      <w:bodyDiv w:val="1"/>
      <w:marLeft w:val="0"/>
      <w:marRight w:val="0"/>
      <w:marTop w:val="0"/>
      <w:marBottom w:val="0"/>
      <w:divBdr>
        <w:top w:val="none" w:sz="0" w:space="0" w:color="auto"/>
        <w:left w:val="none" w:sz="0" w:space="0" w:color="auto"/>
        <w:bottom w:val="none" w:sz="0" w:space="0" w:color="auto"/>
        <w:right w:val="none" w:sz="0" w:space="0" w:color="auto"/>
      </w:divBdr>
    </w:div>
    <w:div w:id="1059480846">
      <w:bodyDiv w:val="1"/>
      <w:marLeft w:val="0"/>
      <w:marRight w:val="0"/>
      <w:marTop w:val="0"/>
      <w:marBottom w:val="0"/>
      <w:divBdr>
        <w:top w:val="none" w:sz="0" w:space="0" w:color="auto"/>
        <w:left w:val="none" w:sz="0" w:space="0" w:color="auto"/>
        <w:bottom w:val="none" w:sz="0" w:space="0" w:color="auto"/>
        <w:right w:val="none" w:sz="0" w:space="0" w:color="auto"/>
      </w:divBdr>
    </w:div>
    <w:div w:id="1062145002">
      <w:bodyDiv w:val="1"/>
      <w:marLeft w:val="0"/>
      <w:marRight w:val="0"/>
      <w:marTop w:val="0"/>
      <w:marBottom w:val="0"/>
      <w:divBdr>
        <w:top w:val="none" w:sz="0" w:space="0" w:color="auto"/>
        <w:left w:val="none" w:sz="0" w:space="0" w:color="auto"/>
        <w:bottom w:val="none" w:sz="0" w:space="0" w:color="auto"/>
        <w:right w:val="none" w:sz="0" w:space="0" w:color="auto"/>
      </w:divBdr>
    </w:div>
    <w:div w:id="1068189661">
      <w:bodyDiv w:val="1"/>
      <w:marLeft w:val="0"/>
      <w:marRight w:val="0"/>
      <w:marTop w:val="0"/>
      <w:marBottom w:val="0"/>
      <w:divBdr>
        <w:top w:val="none" w:sz="0" w:space="0" w:color="auto"/>
        <w:left w:val="none" w:sz="0" w:space="0" w:color="auto"/>
        <w:bottom w:val="none" w:sz="0" w:space="0" w:color="auto"/>
        <w:right w:val="none" w:sz="0" w:space="0" w:color="auto"/>
      </w:divBdr>
    </w:div>
    <w:div w:id="1079016077">
      <w:bodyDiv w:val="1"/>
      <w:marLeft w:val="0"/>
      <w:marRight w:val="0"/>
      <w:marTop w:val="0"/>
      <w:marBottom w:val="0"/>
      <w:divBdr>
        <w:top w:val="none" w:sz="0" w:space="0" w:color="auto"/>
        <w:left w:val="none" w:sz="0" w:space="0" w:color="auto"/>
        <w:bottom w:val="none" w:sz="0" w:space="0" w:color="auto"/>
        <w:right w:val="none" w:sz="0" w:space="0" w:color="auto"/>
      </w:divBdr>
    </w:div>
    <w:div w:id="1085876881">
      <w:bodyDiv w:val="1"/>
      <w:marLeft w:val="0"/>
      <w:marRight w:val="0"/>
      <w:marTop w:val="0"/>
      <w:marBottom w:val="0"/>
      <w:divBdr>
        <w:top w:val="none" w:sz="0" w:space="0" w:color="auto"/>
        <w:left w:val="none" w:sz="0" w:space="0" w:color="auto"/>
        <w:bottom w:val="none" w:sz="0" w:space="0" w:color="auto"/>
        <w:right w:val="none" w:sz="0" w:space="0" w:color="auto"/>
      </w:divBdr>
    </w:div>
    <w:div w:id="1167136892">
      <w:bodyDiv w:val="1"/>
      <w:marLeft w:val="0"/>
      <w:marRight w:val="0"/>
      <w:marTop w:val="0"/>
      <w:marBottom w:val="0"/>
      <w:divBdr>
        <w:top w:val="none" w:sz="0" w:space="0" w:color="auto"/>
        <w:left w:val="none" w:sz="0" w:space="0" w:color="auto"/>
        <w:bottom w:val="none" w:sz="0" w:space="0" w:color="auto"/>
        <w:right w:val="none" w:sz="0" w:space="0" w:color="auto"/>
      </w:divBdr>
    </w:div>
    <w:div w:id="1212378883">
      <w:bodyDiv w:val="1"/>
      <w:marLeft w:val="0"/>
      <w:marRight w:val="0"/>
      <w:marTop w:val="0"/>
      <w:marBottom w:val="0"/>
      <w:divBdr>
        <w:top w:val="none" w:sz="0" w:space="0" w:color="auto"/>
        <w:left w:val="none" w:sz="0" w:space="0" w:color="auto"/>
        <w:bottom w:val="none" w:sz="0" w:space="0" w:color="auto"/>
        <w:right w:val="none" w:sz="0" w:space="0" w:color="auto"/>
      </w:divBdr>
    </w:div>
    <w:div w:id="1234508184">
      <w:bodyDiv w:val="1"/>
      <w:marLeft w:val="0"/>
      <w:marRight w:val="0"/>
      <w:marTop w:val="0"/>
      <w:marBottom w:val="0"/>
      <w:divBdr>
        <w:top w:val="none" w:sz="0" w:space="0" w:color="auto"/>
        <w:left w:val="none" w:sz="0" w:space="0" w:color="auto"/>
        <w:bottom w:val="none" w:sz="0" w:space="0" w:color="auto"/>
        <w:right w:val="none" w:sz="0" w:space="0" w:color="auto"/>
      </w:divBdr>
      <w:divsChild>
        <w:div w:id="241333365">
          <w:marLeft w:val="0"/>
          <w:marRight w:val="0"/>
          <w:marTop w:val="0"/>
          <w:marBottom w:val="0"/>
          <w:divBdr>
            <w:top w:val="none" w:sz="0" w:space="0" w:color="auto"/>
            <w:left w:val="none" w:sz="0" w:space="0" w:color="auto"/>
            <w:bottom w:val="none" w:sz="0" w:space="0" w:color="auto"/>
            <w:right w:val="none" w:sz="0" w:space="0" w:color="auto"/>
          </w:divBdr>
          <w:divsChild>
            <w:div w:id="1459110553">
              <w:marLeft w:val="0"/>
              <w:marRight w:val="0"/>
              <w:marTop w:val="0"/>
              <w:marBottom w:val="0"/>
              <w:divBdr>
                <w:top w:val="none" w:sz="0" w:space="0" w:color="auto"/>
                <w:left w:val="none" w:sz="0" w:space="0" w:color="auto"/>
                <w:bottom w:val="none" w:sz="0" w:space="0" w:color="auto"/>
                <w:right w:val="none" w:sz="0" w:space="0" w:color="auto"/>
              </w:divBdr>
              <w:divsChild>
                <w:div w:id="433090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1956603">
      <w:bodyDiv w:val="1"/>
      <w:marLeft w:val="0"/>
      <w:marRight w:val="0"/>
      <w:marTop w:val="0"/>
      <w:marBottom w:val="0"/>
      <w:divBdr>
        <w:top w:val="none" w:sz="0" w:space="0" w:color="auto"/>
        <w:left w:val="none" w:sz="0" w:space="0" w:color="auto"/>
        <w:bottom w:val="none" w:sz="0" w:space="0" w:color="auto"/>
        <w:right w:val="none" w:sz="0" w:space="0" w:color="auto"/>
      </w:divBdr>
    </w:div>
    <w:div w:id="1329598521">
      <w:bodyDiv w:val="1"/>
      <w:marLeft w:val="0"/>
      <w:marRight w:val="0"/>
      <w:marTop w:val="0"/>
      <w:marBottom w:val="0"/>
      <w:divBdr>
        <w:top w:val="none" w:sz="0" w:space="0" w:color="auto"/>
        <w:left w:val="none" w:sz="0" w:space="0" w:color="auto"/>
        <w:bottom w:val="none" w:sz="0" w:space="0" w:color="auto"/>
        <w:right w:val="none" w:sz="0" w:space="0" w:color="auto"/>
      </w:divBdr>
    </w:div>
    <w:div w:id="1334794297">
      <w:bodyDiv w:val="1"/>
      <w:marLeft w:val="0"/>
      <w:marRight w:val="0"/>
      <w:marTop w:val="0"/>
      <w:marBottom w:val="0"/>
      <w:divBdr>
        <w:top w:val="none" w:sz="0" w:space="0" w:color="auto"/>
        <w:left w:val="none" w:sz="0" w:space="0" w:color="auto"/>
        <w:bottom w:val="none" w:sz="0" w:space="0" w:color="auto"/>
        <w:right w:val="none" w:sz="0" w:space="0" w:color="auto"/>
      </w:divBdr>
    </w:div>
    <w:div w:id="1339230210">
      <w:bodyDiv w:val="1"/>
      <w:marLeft w:val="0"/>
      <w:marRight w:val="0"/>
      <w:marTop w:val="0"/>
      <w:marBottom w:val="0"/>
      <w:divBdr>
        <w:top w:val="none" w:sz="0" w:space="0" w:color="auto"/>
        <w:left w:val="none" w:sz="0" w:space="0" w:color="auto"/>
        <w:bottom w:val="none" w:sz="0" w:space="0" w:color="auto"/>
        <w:right w:val="none" w:sz="0" w:space="0" w:color="auto"/>
      </w:divBdr>
      <w:divsChild>
        <w:div w:id="1766807323">
          <w:marLeft w:val="0"/>
          <w:marRight w:val="0"/>
          <w:marTop w:val="0"/>
          <w:marBottom w:val="0"/>
          <w:divBdr>
            <w:top w:val="none" w:sz="0" w:space="0" w:color="auto"/>
            <w:left w:val="none" w:sz="0" w:space="0" w:color="auto"/>
            <w:bottom w:val="none" w:sz="0" w:space="0" w:color="auto"/>
            <w:right w:val="none" w:sz="0" w:space="0" w:color="auto"/>
          </w:divBdr>
          <w:divsChild>
            <w:div w:id="1763407116">
              <w:marLeft w:val="0"/>
              <w:marRight w:val="0"/>
              <w:marTop w:val="0"/>
              <w:marBottom w:val="0"/>
              <w:divBdr>
                <w:top w:val="none" w:sz="0" w:space="0" w:color="auto"/>
                <w:left w:val="none" w:sz="0" w:space="0" w:color="auto"/>
                <w:bottom w:val="none" w:sz="0" w:space="0" w:color="auto"/>
                <w:right w:val="none" w:sz="0" w:space="0" w:color="auto"/>
              </w:divBdr>
              <w:divsChild>
                <w:div w:id="1397779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8212649">
      <w:bodyDiv w:val="1"/>
      <w:marLeft w:val="0"/>
      <w:marRight w:val="0"/>
      <w:marTop w:val="0"/>
      <w:marBottom w:val="0"/>
      <w:divBdr>
        <w:top w:val="none" w:sz="0" w:space="0" w:color="auto"/>
        <w:left w:val="none" w:sz="0" w:space="0" w:color="auto"/>
        <w:bottom w:val="none" w:sz="0" w:space="0" w:color="auto"/>
        <w:right w:val="none" w:sz="0" w:space="0" w:color="auto"/>
      </w:divBdr>
    </w:div>
    <w:div w:id="1455950137">
      <w:bodyDiv w:val="1"/>
      <w:marLeft w:val="0"/>
      <w:marRight w:val="0"/>
      <w:marTop w:val="0"/>
      <w:marBottom w:val="0"/>
      <w:divBdr>
        <w:top w:val="none" w:sz="0" w:space="0" w:color="auto"/>
        <w:left w:val="none" w:sz="0" w:space="0" w:color="auto"/>
        <w:bottom w:val="none" w:sz="0" w:space="0" w:color="auto"/>
        <w:right w:val="none" w:sz="0" w:space="0" w:color="auto"/>
      </w:divBdr>
    </w:div>
    <w:div w:id="1589851415">
      <w:bodyDiv w:val="1"/>
      <w:marLeft w:val="0"/>
      <w:marRight w:val="0"/>
      <w:marTop w:val="0"/>
      <w:marBottom w:val="0"/>
      <w:divBdr>
        <w:top w:val="none" w:sz="0" w:space="0" w:color="auto"/>
        <w:left w:val="none" w:sz="0" w:space="0" w:color="auto"/>
        <w:bottom w:val="none" w:sz="0" w:space="0" w:color="auto"/>
        <w:right w:val="none" w:sz="0" w:space="0" w:color="auto"/>
      </w:divBdr>
    </w:div>
    <w:div w:id="1603537606">
      <w:bodyDiv w:val="1"/>
      <w:marLeft w:val="0"/>
      <w:marRight w:val="0"/>
      <w:marTop w:val="0"/>
      <w:marBottom w:val="0"/>
      <w:divBdr>
        <w:top w:val="none" w:sz="0" w:space="0" w:color="auto"/>
        <w:left w:val="none" w:sz="0" w:space="0" w:color="auto"/>
        <w:bottom w:val="none" w:sz="0" w:space="0" w:color="auto"/>
        <w:right w:val="none" w:sz="0" w:space="0" w:color="auto"/>
      </w:divBdr>
    </w:div>
    <w:div w:id="1604459432">
      <w:bodyDiv w:val="1"/>
      <w:marLeft w:val="0"/>
      <w:marRight w:val="0"/>
      <w:marTop w:val="0"/>
      <w:marBottom w:val="0"/>
      <w:divBdr>
        <w:top w:val="none" w:sz="0" w:space="0" w:color="auto"/>
        <w:left w:val="none" w:sz="0" w:space="0" w:color="auto"/>
        <w:bottom w:val="none" w:sz="0" w:space="0" w:color="auto"/>
        <w:right w:val="none" w:sz="0" w:space="0" w:color="auto"/>
      </w:divBdr>
    </w:div>
    <w:div w:id="1610507806">
      <w:bodyDiv w:val="1"/>
      <w:marLeft w:val="0"/>
      <w:marRight w:val="0"/>
      <w:marTop w:val="0"/>
      <w:marBottom w:val="0"/>
      <w:divBdr>
        <w:top w:val="none" w:sz="0" w:space="0" w:color="auto"/>
        <w:left w:val="none" w:sz="0" w:space="0" w:color="auto"/>
        <w:bottom w:val="none" w:sz="0" w:space="0" w:color="auto"/>
        <w:right w:val="none" w:sz="0" w:space="0" w:color="auto"/>
      </w:divBdr>
    </w:div>
    <w:div w:id="1635870313">
      <w:bodyDiv w:val="1"/>
      <w:marLeft w:val="0"/>
      <w:marRight w:val="0"/>
      <w:marTop w:val="0"/>
      <w:marBottom w:val="0"/>
      <w:divBdr>
        <w:top w:val="none" w:sz="0" w:space="0" w:color="auto"/>
        <w:left w:val="none" w:sz="0" w:space="0" w:color="auto"/>
        <w:bottom w:val="none" w:sz="0" w:space="0" w:color="auto"/>
        <w:right w:val="none" w:sz="0" w:space="0" w:color="auto"/>
      </w:divBdr>
    </w:div>
    <w:div w:id="1698190719">
      <w:bodyDiv w:val="1"/>
      <w:marLeft w:val="0"/>
      <w:marRight w:val="0"/>
      <w:marTop w:val="0"/>
      <w:marBottom w:val="0"/>
      <w:divBdr>
        <w:top w:val="none" w:sz="0" w:space="0" w:color="auto"/>
        <w:left w:val="none" w:sz="0" w:space="0" w:color="auto"/>
        <w:bottom w:val="none" w:sz="0" w:space="0" w:color="auto"/>
        <w:right w:val="none" w:sz="0" w:space="0" w:color="auto"/>
      </w:divBdr>
    </w:div>
    <w:div w:id="1750618308">
      <w:bodyDiv w:val="1"/>
      <w:marLeft w:val="0"/>
      <w:marRight w:val="0"/>
      <w:marTop w:val="0"/>
      <w:marBottom w:val="0"/>
      <w:divBdr>
        <w:top w:val="none" w:sz="0" w:space="0" w:color="auto"/>
        <w:left w:val="none" w:sz="0" w:space="0" w:color="auto"/>
        <w:bottom w:val="none" w:sz="0" w:space="0" w:color="auto"/>
        <w:right w:val="none" w:sz="0" w:space="0" w:color="auto"/>
      </w:divBdr>
    </w:div>
    <w:div w:id="1753507483">
      <w:bodyDiv w:val="1"/>
      <w:marLeft w:val="0"/>
      <w:marRight w:val="0"/>
      <w:marTop w:val="0"/>
      <w:marBottom w:val="0"/>
      <w:divBdr>
        <w:top w:val="none" w:sz="0" w:space="0" w:color="auto"/>
        <w:left w:val="none" w:sz="0" w:space="0" w:color="auto"/>
        <w:bottom w:val="none" w:sz="0" w:space="0" w:color="auto"/>
        <w:right w:val="none" w:sz="0" w:space="0" w:color="auto"/>
      </w:divBdr>
    </w:div>
    <w:div w:id="1768767464">
      <w:bodyDiv w:val="1"/>
      <w:marLeft w:val="0"/>
      <w:marRight w:val="0"/>
      <w:marTop w:val="0"/>
      <w:marBottom w:val="0"/>
      <w:divBdr>
        <w:top w:val="none" w:sz="0" w:space="0" w:color="auto"/>
        <w:left w:val="none" w:sz="0" w:space="0" w:color="auto"/>
        <w:bottom w:val="none" w:sz="0" w:space="0" w:color="auto"/>
        <w:right w:val="none" w:sz="0" w:space="0" w:color="auto"/>
      </w:divBdr>
    </w:div>
    <w:div w:id="1846704704">
      <w:bodyDiv w:val="1"/>
      <w:marLeft w:val="0"/>
      <w:marRight w:val="0"/>
      <w:marTop w:val="0"/>
      <w:marBottom w:val="0"/>
      <w:divBdr>
        <w:top w:val="none" w:sz="0" w:space="0" w:color="auto"/>
        <w:left w:val="none" w:sz="0" w:space="0" w:color="auto"/>
        <w:bottom w:val="none" w:sz="0" w:space="0" w:color="auto"/>
        <w:right w:val="none" w:sz="0" w:space="0" w:color="auto"/>
      </w:divBdr>
    </w:div>
    <w:div w:id="1856773881">
      <w:bodyDiv w:val="1"/>
      <w:marLeft w:val="0"/>
      <w:marRight w:val="0"/>
      <w:marTop w:val="0"/>
      <w:marBottom w:val="0"/>
      <w:divBdr>
        <w:top w:val="none" w:sz="0" w:space="0" w:color="auto"/>
        <w:left w:val="none" w:sz="0" w:space="0" w:color="auto"/>
        <w:bottom w:val="none" w:sz="0" w:space="0" w:color="auto"/>
        <w:right w:val="none" w:sz="0" w:space="0" w:color="auto"/>
      </w:divBdr>
    </w:div>
    <w:div w:id="1863661614">
      <w:bodyDiv w:val="1"/>
      <w:marLeft w:val="0"/>
      <w:marRight w:val="0"/>
      <w:marTop w:val="0"/>
      <w:marBottom w:val="0"/>
      <w:divBdr>
        <w:top w:val="none" w:sz="0" w:space="0" w:color="auto"/>
        <w:left w:val="none" w:sz="0" w:space="0" w:color="auto"/>
        <w:bottom w:val="none" w:sz="0" w:space="0" w:color="auto"/>
        <w:right w:val="none" w:sz="0" w:space="0" w:color="auto"/>
      </w:divBdr>
    </w:div>
    <w:div w:id="1877354009">
      <w:bodyDiv w:val="1"/>
      <w:marLeft w:val="0"/>
      <w:marRight w:val="0"/>
      <w:marTop w:val="0"/>
      <w:marBottom w:val="0"/>
      <w:divBdr>
        <w:top w:val="none" w:sz="0" w:space="0" w:color="auto"/>
        <w:left w:val="none" w:sz="0" w:space="0" w:color="auto"/>
        <w:bottom w:val="none" w:sz="0" w:space="0" w:color="auto"/>
        <w:right w:val="none" w:sz="0" w:space="0" w:color="auto"/>
      </w:divBdr>
    </w:div>
    <w:div w:id="1893693156">
      <w:bodyDiv w:val="1"/>
      <w:marLeft w:val="0"/>
      <w:marRight w:val="0"/>
      <w:marTop w:val="0"/>
      <w:marBottom w:val="0"/>
      <w:divBdr>
        <w:top w:val="none" w:sz="0" w:space="0" w:color="auto"/>
        <w:left w:val="none" w:sz="0" w:space="0" w:color="auto"/>
        <w:bottom w:val="none" w:sz="0" w:space="0" w:color="auto"/>
        <w:right w:val="none" w:sz="0" w:space="0" w:color="auto"/>
      </w:divBdr>
    </w:div>
    <w:div w:id="1948073552">
      <w:bodyDiv w:val="1"/>
      <w:marLeft w:val="0"/>
      <w:marRight w:val="0"/>
      <w:marTop w:val="0"/>
      <w:marBottom w:val="0"/>
      <w:divBdr>
        <w:top w:val="none" w:sz="0" w:space="0" w:color="auto"/>
        <w:left w:val="none" w:sz="0" w:space="0" w:color="auto"/>
        <w:bottom w:val="none" w:sz="0" w:space="0" w:color="auto"/>
        <w:right w:val="none" w:sz="0" w:space="0" w:color="auto"/>
      </w:divBdr>
    </w:div>
    <w:div w:id="1985507443">
      <w:bodyDiv w:val="1"/>
      <w:marLeft w:val="0"/>
      <w:marRight w:val="0"/>
      <w:marTop w:val="0"/>
      <w:marBottom w:val="0"/>
      <w:divBdr>
        <w:top w:val="none" w:sz="0" w:space="0" w:color="auto"/>
        <w:left w:val="none" w:sz="0" w:space="0" w:color="auto"/>
        <w:bottom w:val="none" w:sz="0" w:space="0" w:color="auto"/>
        <w:right w:val="none" w:sz="0" w:space="0" w:color="auto"/>
      </w:divBdr>
    </w:div>
    <w:div w:id="2024242109">
      <w:bodyDiv w:val="1"/>
      <w:marLeft w:val="0"/>
      <w:marRight w:val="0"/>
      <w:marTop w:val="0"/>
      <w:marBottom w:val="0"/>
      <w:divBdr>
        <w:top w:val="none" w:sz="0" w:space="0" w:color="auto"/>
        <w:left w:val="none" w:sz="0" w:space="0" w:color="auto"/>
        <w:bottom w:val="none" w:sz="0" w:space="0" w:color="auto"/>
        <w:right w:val="none" w:sz="0" w:space="0" w:color="auto"/>
      </w:divBdr>
    </w:div>
    <w:div w:id="2030181430">
      <w:bodyDiv w:val="1"/>
      <w:marLeft w:val="0"/>
      <w:marRight w:val="0"/>
      <w:marTop w:val="0"/>
      <w:marBottom w:val="0"/>
      <w:divBdr>
        <w:top w:val="none" w:sz="0" w:space="0" w:color="auto"/>
        <w:left w:val="none" w:sz="0" w:space="0" w:color="auto"/>
        <w:bottom w:val="none" w:sz="0" w:space="0" w:color="auto"/>
        <w:right w:val="none" w:sz="0" w:space="0" w:color="auto"/>
      </w:divBdr>
    </w:div>
    <w:div w:id="2067291612">
      <w:bodyDiv w:val="1"/>
      <w:marLeft w:val="0"/>
      <w:marRight w:val="0"/>
      <w:marTop w:val="0"/>
      <w:marBottom w:val="0"/>
      <w:divBdr>
        <w:top w:val="none" w:sz="0" w:space="0" w:color="auto"/>
        <w:left w:val="none" w:sz="0" w:space="0" w:color="auto"/>
        <w:bottom w:val="none" w:sz="0" w:space="0" w:color="auto"/>
        <w:right w:val="none" w:sz="0" w:space="0" w:color="auto"/>
      </w:divBdr>
      <w:divsChild>
        <w:div w:id="1109079861">
          <w:marLeft w:val="0"/>
          <w:marRight w:val="0"/>
          <w:marTop w:val="0"/>
          <w:marBottom w:val="0"/>
          <w:divBdr>
            <w:top w:val="none" w:sz="0" w:space="0" w:color="auto"/>
            <w:left w:val="none" w:sz="0" w:space="0" w:color="auto"/>
            <w:bottom w:val="none" w:sz="0" w:space="0" w:color="auto"/>
            <w:right w:val="none" w:sz="0" w:space="0" w:color="auto"/>
          </w:divBdr>
          <w:divsChild>
            <w:div w:id="741214550">
              <w:marLeft w:val="0"/>
              <w:marRight w:val="0"/>
              <w:marTop w:val="0"/>
              <w:marBottom w:val="0"/>
              <w:divBdr>
                <w:top w:val="none" w:sz="0" w:space="0" w:color="auto"/>
                <w:left w:val="none" w:sz="0" w:space="0" w:color="auto"/>
                <w:bottom w:val="none" w:sz="0" w:space="0" w:color="auto"/>
                <w:right w:val="none" w:sz="0" w:space="0" w:color="auto"/>
              </w:divBdr>
              <w:divsChild>
                <w:div w:id="586499535">
                  <w:marLeft w:val="0"/>
                  <w:marRight w:val="0"/>
                  <w:marTop w:val="0"/>
                  <w:marBottom w:val="0"/>
                  <w:divBdr>
                    <w:top w:val="none" w:sz="0" w:space="0" w:color="auto"/>
                    <w:left w:val="none" w:sz="0" w:space="0" w:color="auto"/>
                    <w:bottom w:val="none" w:sz="0" w:space="0" w:color="auto"/>
                    <w:right w:val="none" w:sz="0" w:space="0" w:color="auto"/>
                  </w:divBdr>
                  <w:divsChild>
                    <w:div w:id="715467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2067603">
      <w:bodyDiv w:val="1"/>
      <w:marLeft w:val="0"/>
      <w:marRight w:val="0"/>
      <w:marTop w:val="0"/>
      <w:marBottom w:val="0"/>
      <w:divBdr>
        <w:top w:val="none" w:sz="0" w:space="0" w:color="auto"/>
        <w:left w:val="none" w:sz="0" w:space="0" w:color="auto"/>
        <w:bottom w:val="none" w:sz="0" w:space="0" w:color="auto"/>
        <w:right w:val="none" w:sz="0" w:space="0" w:color="auto"/>
      </w:divBdr>
    </w:div>
    <w:div w:id="21040340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4" Type="http://schemas.openxmlformats.org/officeDocument/2006/relationships/footer" Target="footer4.xml"/><Relationship Id="rId15" Type="http://schemas.openxmlformats.org/officeDocument/2006/relationships/header" Target="header2.xml"/><Relationship Id="rId16" Type="http://schemas.openxmlformats.org/officeDocument/2006/relationships/footer" Target="footer5.xml"/><Relationship Id="rId17" Type="http://schemas.openxmlformats.org/officeDocument/2006/relationships/image" Target="media/image3.png"/><Relationship Id="rId18" Type="http://schemas.openxmlformats.org/officeDocument/2006/relationships/comments" Target="comments.xml"/><Relationship Id="rId19" Type="http://schemas.microsoft.com/office/2011/relationships/commentsExtended" Target="commentsExtended.xml"/><Relationship Id="rId63" Type="http://schemas.openxmlformats.org/officeDocument/2006/relationships/header" Target="header3.xml"/><Relationship Id="rId64" Type="http://schemas.openxmlformats.org/officeDocument/2006/relationships/header" Target="header4.xml"/><Relationship Id="rId65" Type="http://schemas.openxmlformats.org/officeDocument/2006/relationships/footer" Target="footer8.xml"/><Relationship Id="rId66" Type="http://schemas.openxmlformats.org/officeDocument/2006/relationships/footer" Target="footer9.xml"/><Relationship Id="rId67" Type="http://schemas.openxmlformats.org/officeDocument/2006/relationships/footer" Target="footer10.xml"/><Relationship Id="rId68" Type="http://schemas.openxmlformats.org/officeDocument/2006/relationships/footer" Target="footer11.xml"/><Relationship Id="rId69" Type="http://schemas.openxmlformats.org/officeDocument/2006/relationships/fontTable" Target="fontTable.xml"/><Relationship Id="rId50" Type="http://schemas.openxmlformats.org/officeDocument/2006/relationships/image" Target="media/image33.png"/><Relationship Id="rId51" Type="http://schemas.openxmlformats.org/officeDocument/2006/relationships/image" Target="media/image34.png"/><Relationship Id="rId52" Type="http://schemas.openxmlformats.org/officeDocument/2006/relationships/image" Target="media/image35.png"/><Relationship Id="rId53" Type="http://schemas.openxmlformats.org/officeDocument/2006/relationships/image" Target="media/image36.png"/><Relationship Id="rId54" Type="http://schemas.openxmlformats.org/officeDocument/2006/relationships/image" Target="media/image37.png"/><Relationship Id="rId55" Type="http://schemas.openxmlformats.org/officeDocument/2006/relationships/image" Target="media/image38.png"/><Relationship Id="rId56" Type="http://schemas.openxmlformats.org/officeDocument/2006/relationships/image" Target="media/image39.png"/><Relationship Id="rId57" Type="http://schemas.openxmlformats.org/officeDocument/2006/relationships/image" Target="media/image40.png"/><Relationship Id="rId58" Type="http://schemas.openxmlformats.org/officeDocument/2006/relationships/image" Target="media/image41.png"/><Relationship Id="rId59" Type="http://schemas.openxmlformats.org/officeDocument/2006/relationships/image" Target="media/image42.png"/><Relationship Id="rId40" Type="http://schemas.openxmlformats.org/officeDocument/2006/relationships/image" Target="media/image23.png"/><Relationship Id="rId41" Type="http://schemas.openxmlformats.org/officeDocument/2006/relationships/image" Target="media/image24.png"/><Relationship Id="rId42" Type="http://schemas.openxmlformats.org/officeDocument/2006/relationships/image" Target="media/image25.png"/><Relationship Id="rId43" Type="http://schemas.openxmlformats.org/officeDocument/2006/relationships/image" Target="media/image26.png"/><Relationship Id="rId44" Type="http://schemas.openxmlformats.org/officeDocument/2006/relationships/image" Target="media/image27.png"/><Relationship Id="rId45" Type="http://schemas.openxmlformats.org/officeDocument/2006/relationships/image" Target="media/image28.png"/><Relationship Id="rId46" Type="http://schemas.openxmlformats.org/officeDocument/2006/relationships/image" Target="media/image29.png"/><Relationship Id="rId47" Type="http://schemas.openxmlformats.org/officeDocument/2006/relationships/image" Target="media/image30.png"/><Relationship Id="rId48" Type="http://schemas.openxmlformats.org/officeDocument/2006/relationships/image" Target="media/image31.png"/><Relationship Id="rId49" Type="http://schemas.openxmlformats.org/officeDocument/2006/relationships/image" Target="media/image32.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30" Type="http://schemas.openxmlformats.org/officeDocument/2006/relationships/image" Target="media/image14.png"/><Relationship Id="rId31" Type="http://schemas.openxmlformats.org/officeDocument/2006/relationships/image" Target="media/image15.gif"/><Relationship Id="rId32" Type="http://schemas.openxmlformats.org/officeDocument/2006/relationships/image" Target="media/image16.png"/><Relationship Id="rId33" Type="http://schemas.openxmlformats.org/officeDocument/2006/relationships/image" Target="media/image17.png"/><Relationship Id="rId34" Type="http://schemas.openxmlformats.org/officeDocument/2006/relationships/image" Target="media/image18.png"/><Relationship Id="rId35" Type="http://schemas.openxmlformats.org/officeDocument/2006/relationships/image" Target="media/image19.png"/><Relationship Id="rId36" Type="http://schemas.openxmlformats.org/officeDocument/2006/relationships/image" Target="media/image20.png"/><Relationship Id="rId37" Type="http://schemas.openxmlformats.org/officeDocument/2006/relationships/image" Target="media/image21.png"/><Relationship Id="rId38" Type="http://schemas.openxmlformats.org/officeDocument/2006/relationships/footer" Target="footer6.xml"/><Relationship Id="rId39" Type="http://schemas.openxmlformats.org/officeDocument/2006/relationships/image" Target="media/image22.png"/><Relationship Id="rId70" Type="http://schemas.microsoft.com/office/2011/relationships/people" Target="people.xml"/><Relationship Id="rId71" Type="http://schemas.openxmlformats.org/officeDocument/2006/relationships/theme" Target="theme/theme1.xml"/><Relationship Id="rId20" Type="http://schemas.openxmlformats.org/officeDocument/2006/relationships/image" Target="media/image4.png"/><Relationship Id="rId21" Type="http://schemas.openxmlformats.org/officeDocument/2006/relationships/image" Target="media/image5.png"/><Relationship Id="rId22" Type="http://schemas.openxmlformats.org/officeDocument/2006/relationships/image" Target="media/image6.png"/><Relationship Id="rId23" Type="http://schemas.openxmlformats.org/officeDocument/2006/relationships/image" Target="media/image7.png"/><Relationship Id="rId24" Type="http://schemas.openxmlformats.org/officeDocument/2006/relationships/image" Target="media/image8.png"/><Relationship Id="rId25" Type="http://schemas.openxmlformats.org/officeDocument/2006/relationships/image" Target="media/image9.png"/><Relationship Id="rId26" Type="http://schemas.openxmlformats.org/officeDocument/2006/relationships/image" Target="media/image10.png"/><Relationship Id="rId27" Type="http://schemas.openxmlformats.org/officeDocument/2006/relationships/image" Target="media/image11.png"/><Relationship Id="rId28" Type="http://schemas.openxmlformats.org/officeDocument/2006/relationships/image" Target="media/image12.png"/><Relationship Id="rId29" Type="http://schemas.openxmlformats.org/officeDocument/2006/relationships/image" Target="media/image13.png"/><Relationship Id="rId60" Type="http://schemas.openxmlformats.org/officeDocument/2006/relationships/image" Target="media/image43.png"/><Relationship Id="rId61" Type="http://schemas.openxmlformats.org/officeDocument/2006/relationships/footer" Target="footer7.xml"/><Relationship Id="rId62" Type="http://schemas.openxmlformats.org/officeDocument/2006/relationships/hyperlink" Target="http://www.netflixprize.com/" TargetMode="External"/><Relationship Id="rId10" Type="http://schemas.openxmlformats.org/officeDocument/2006/relationships/footer" Target="footer1.xml"/><Relationship Id="rId11" Type="http://schemas.openxmlformats.org/officeDocument/2006/relationships/footer" Target="footer2.xml"/><Relationship Id="rId12" Type="http://schemas.openxmlformats.org/officeDocument/2006/relationships/footer" Target="footer3.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F756D16-C9D6-2742-BB7E-CA62D678E9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369</TotalTime>
  <Pages>54</Pages>
  <Words>9022</Words>
  <Characters>49622</Characters>
  <Application>Microsoft Macintosh Word</Application>
  <DocSecurity>0</DocSecurity>
  <Lines>413</Lines>
  <Paragraphs>117</Paragraphs>
  <ScaleCrop>false</ScaleCrop>
  <HeadingPairs>
    <vt:vector size="2" baseType="variant">
      <vt:variant>
        <vt:lpstr>Título</vt:lpstr>
      </vt:variant>
      <vt:variant>
        <vt:i4>1</vt:i4>
      </vt:variant>
    </vt:vector>
  </HeadingPairs>
  <TitlesOfParts>
    <vt:vector size="1" baseType="lpstr">
      <vt:lpstr>Plantillas PFC Ing Telecomunicacion EPS-UAM</vt:lpstr>
    </vt:vector>
  </TitlesOfParts>
  <Company>EPS-UAM</Company>
  <LinksUpToDate>false</LinksUpToDate>
  <CharactersWithSpaces>58527</CharactersWithSpaces>
  <SharedDoc>false</SharedDoc>
  <HLinks>
    <vt:vector size="156" baseType="variant">
      <vt:variant>
        <vt:i4>5767189</vt:i4>
      </vt:variant>
      <vt:variant>
        <vt:i4>159</vt:i4>
      </vt:variant>
      <vt:variant>
        <vt:i4>0</vt:i4>
      </vt:variant>
      <vt:variant>
        <vt:i4>5</vt:i4>
      </vt:variant>
      <vt:variant>
        <vt:lpwstr>http://www.w3.org/TR/REC-xml</vt:lpwstr>
      </vt:variant>
      <vt:variant>
        <vt:lpwstr/>
      </vt:variant>
      <vt:variant>
        <vt:i4>1245197</vt:i4>
      </vt:variant>
      <vt:variant>
        <vt:i4>143</vt:i4>
      </vt:variant>
      <vt:variant>
        <vt:i4>0</vt:i4>
      </vt:variant>
      <vt:variant>
        <vt:i4>5</vt:i4>
      </vt:variant>
      <vt:variant>
        <vt:lpwstr/>
      </vt:variant>
      <vt:variant>
        <vt:lpwstr>_Toc175399191</vt:lpwstr>
      </vt:variant>
      <vt:variant>
        <vt:i4>1245185</vt:i4>
      </vt:variant>
      <vt:variant>
        <vt:i4>134</vt:i4>
      </vt:variant>
      <vt:variant>
        <vt:i4>0</vt:i4>
      </vt:variant>
      <vt:variant>
        <vt:i4>5</vt:i4>
      </vt:variant>
      <vt:variant>
        <vt:lpwstr/>
      </vt:variant>
      <vt:variant>
        <vt:lpwstr>_Toc175400075</vt:lpwstr>
      </vt:variant>
      <vt:variant>
        <vt:i4>1245184</vt:i4>
      </vt:variant>
      <vt:variant>
        <vt:i4>128</vt:i4>
      </vt:variant>
      <vt:variant>
        <vt:i4>0</vt:i4>
      </vt:variant>
      <vt:variant>
        <vt:i4>5</vt:i4>
      </vt:variant>
      <vt:variant>
        <vt:lpwstr/>
      </vt:variant>
      <vt:variant>
        <vt:lpwstr>_Toc175400074</vt:lpwstr>
      </vt:variant>
      <vt:variant>
        <vt:i4>1245191</vt:i4>
      </vt:variant>
      <vt:variant>
        <vt:i4>122</vt:i4>
      </vt:variant>
      <vt:variant>
        <vt:i4>0</vt:i4>
      </vt:variant>
      <vt:variant>
        <vt:i4>5</vt:i4>
      </vt:variant>
      <vt:variant>
        <vt:lpwstr/>
      </vt:variant>
      <vt:variant>
        <vt:lpwstr>_Toc175400073</vt:lpwstr>
      </vt:variant>
      <vt:variant>
        <vt:i4>1245190</vt:i4>
      </vt:variant>
      <vt:variant>
        <vt:i4>116</vt:i4>
      </vt:variant>
      <vt:variant>
        <vt:i4>0</vt:i4>
      </vt:variant>
      <vt:variant>
        <vt:i4>5</vt:i4>
      </vt:variant>
      <vt:variant>
        <vt:lpwstr/>
      </vt:variant>
      <vt:variant>
        <vt:lpwstr>_Toc175400072</vt:lpwstr>
      </vt:variant>
      <vt:variant>
        <vt:i4>1245189</vt:i4>
      </vt:variant>
      <vt:variant>
        <vt:i4>110</vt:i4>
      </vt:variant>
      <vt:variant>
        <vt:i4>0</vt:i4>
      </vt:variant>
      <vt:variant>
        <vt:i4>5</vt:i4>
      </vt:variant>
      <vt:variant>
        <vt:lpwstr/>
      </vt:variant>
      <vt:variant>
        <vt:lpwstr>_Toc175400071</vt:lpwstr>
      </vt:variant>
      <vt:variant>
        <vt:i4>1245188</vt:i4>
      </vt:variant>
      <vt:variant>
        <vt:i4>104</vt:i4>
      </vt:variant>
      <vt:variant>
        <vt:i4>0</vt:i4>
      </vt:variant>
      <vt:variant>
        <vt:i4>5</vt:i4>
      </vt:variant>
      <vt:variant>
        <vt:lpwstr/>
      </vt:variant>
      <vt:variant>
        <vt:lpwstr>_Toc175400070</vt:lpwstr>
      </vt:variant>
      <vt:variant>
        <vt:i4>1179661</vt:i4>
      </vt:variant>
      <vt:variant>
        <vt:i4>98</vt:i4>
      </vt:variant>
      <vt:variant>
        <vt:i4>0</vt:i4>
      </vt:variant>
      <vt:variant>
        <vt:i4>5</vt:i4>
      </vt:variant>
      <vt:variant>
        <vt:lpwstr/>
      </vt:variant>
      <vt:variant>
        <vt:lpwstr>_Toc175400069</vt:lpwstr>
      </vt:variant>
      <vt:variant>
        <vt:i4>1179660</vt:i4>
      </vt:variant>
      <vt:variant>
        <vt:i4>92</vt:i4>
      </vt:variant>
      <vt:variant>
        <vt:i4>0</vt:i4>
      </vt:variant>
      <vt:variant>
        <vt:i4>5</vt:i4>
      </vt:variant>
      <vt:variant>
        <vt:lpwstr/>
      </vt:variant>
      <vt:variant>
        <vt:lpwstr>_Toc175400068</vt:lpwstr>
      </vt:variant>
      <vt:variant>
        <vt:i4>1179651</vt:i4>
      </vt:variant>
      <vt:variant>
        <vt:i4>86</vt:i4>
      </vt:variant>
      <vt:variant>
        <vt:i4>0</vt:i4>
      </vt:variant>
      <vt:variant>
        <vt:i4>5</vt:i4>
      </vt:variant>
      <vt:variant>
        <vt:lpwstr/>
      </vt:variant>
      <vt:variant>
        <vt:lpwstr>_Toc175400067</vt:lpwstr>
      </vt:variant>
      <vt:variant>
        <vt:i4>1179650</vt:i4>
      </vt:variant>
      <vt:variant>
        <vt:i4>80</vt:i4>
      </vt:variant>
      <vt:variant>
        <vt:i4>0</vt:i4>
      </vt:variant>
      <vt:variant>
        <vt:i4>5</vt:i4>
      </vt:variant>
      <vt:variant>
        <vt:lpwstr/>
      </vt:variant>
      <vt:variant>
        <vt:lpwstr>_Toc175400066</vt:lpwstr>
      </vt:variant>
      <vt:variant>
        <vt:i4>1179649</vt:i4>
      </vt:variant>
      <vt:variant>
        <vt:i4>74</vt:i4>
      </vt:variant>
      <vt:variant>
        <vt:i4>0</vt:i4>
      </vt:variant>
      <vt:variant>
        <vt:i4>5</vt:i4>
      </vt:variant>
      <vt:variant>
        <vt:lpwstr/>
      </vt:variant>
      <vt:variant>
        <vt:lpwstr>_Toc175400065</vt:lpwstr>
      </vt:variant>
      <vt:variant>
        <vt:i4>1179648</vt:i4>
      </vt:variant>
      <vt:variant>
        <vt:i4>68</vt:i4>
      </vt:variant>
      <vt:variant>
        <vt:i4>0</vt:i4>
      </vt:variant>
      <vt:variant>
        <vt:i4>5</vt:i4>
      </vt:variant>
      <vt:variant>
        <vt:lpwstr/>
      </vt:variant>
      <vt:variant>
        <vt:lpwstr>_Toc175400064</vt:lpwstr>
      </vt:variant>
      <vt:variant>
        <vt:i4>1179655</vt:i4>
      </vt:variant>
      <vt:variant>
        <vt:i4>62</vt:i4>
      </vt:variant>
      <vt:variant>
        <vt:i4>0</vt:i4>
      </vt:variant>
      <vt:variant>
        <vt:i4>5</vt:i4>
      </vt:variant>
      <vt:variant>
        <vt:lpwstr/>
      </vt:variant>
      <vt:variant>
        <vt:lpwstr>_Toc175400063</vt:lpwstr>
      </vt:variant>
      <vt:variant>
        <vt:i4>1179654</vt:i4>
      </vt:variant>
      <vt:variant>
        <vt:i4>56</vt:i4>
      </vt:variant>
      <vt:variant>
        <vt:i4>0</vt:i4>
      </vt:variant>
      <vt:variant>
        <vt:i4>5</vt:i4>
      </vt:variant>
      <vt:variant>
        <vt:lpwstr/>
      </vt:variant>
      <vt:variant>
        <vt:lpwstr>_Toc175400062</vt:lpwstr>
      </vt:variant>
      <vt:variant>
        <vt:i4>1179653</vt:i4>
      </vt:variant>
      <vt:variant>
        <vt:i4>50</vt:i4>
      </vt:variant>
      <vt:variant>
        <vt:i4>0</vt:i4>
      </vt:variant>
      <vt:variant>
        <vt:i4>5</vt:i4>
      </vt:variant>
      <vt:variant>
        <vt:lpwstr/>
      </vt:variant>
      <vt:variant>
        <vt:lpwstr>_Toc175400061</vt:lpwstr>
      </vt:variant>
      <vt:variant>
        <vt:i4>1179652</vt:i4>
      </vt:variant>
      <vt:variant>
        <vt:i4>44</vt:i4>
      </vt:variant>
      <vt:variant>
        <vt:i4>0</vt:i4>
      </vt:variant>
      <vt:variant>
        <vt:i4>5</vt:i4>
      </vt:variant>
      <vt:variant>
        <vt:lpwstr/>
      </vt:variant>
      <vt:variant>
        <vt:lpwstr>_Toc175400060</vt:lpwstr>
      </vt:variant>
      <vt:variant>
        <vt:i4>1114125</vt:i4>
      </vt:variant>
      <vt:variant>
        <vt:i4>38</vt:i4>
      </vt:variant>
      <vt:variant>
        <vt:i4>0</vt:i4>
      </vt:variant>
      <vt:variant>
        <vt:i4>5</vt:i4>
      </vt:variant>
      <vt:variant>
        <vt:lpwstr/>
      </vt:variant>
      <vt:variant>
        <vt:lpwstr>_Toc175400059</vt:lpwstr>
      </vt:variant>
      <vt:variant>
        <vt:i4>1114124</vt:i4>
      </vt:variant>
      <vt:variant>
        <vt:i4>32</vt:i4>
      </vt:variant>
      <vt:variant>
        <vt:i4>0</vt:i4>
      </vt:variant>
      <vt:variant>
        <vt:i4>5</vt:i4>
      </vt:variant>
      <vt:variant>
        <vt:lpwstr/>
      </vt:variant>
      <vt:variant>
        <vt:lpwstr>_Toc175400058</vt:lpwstr>
      </vt:variant>
      <vt:variant>
        <vt:i4>1114115</vt:i4>
      </vt:variant>
      <vt:variant>
        <vt:i4>26</vt:i4>
      </vt:variant>
      <vt:variant>
        <vt:i4>0</vt:i4>
      </vt:variant>
      <vt:variant>
        <vt:i4>5</vt:i4>
      </vt:variant>
      <vt:variant>
        <vt:lpwstr/>
      </vt:variant>
      <vt:variant>
        <vt:lpwstr>_Toc175400057</vt:lpwstr>
      </vt:variant>
      <vt:variant>
        <vt:i4>1114114</vt:i4>
      </vt:variant>
      <vt:variant>
        <vt:i4>20</vt:i4>
      </vt:variant>
      <vt:variant>
        <vt:i4>0</vt:i4>
      </vt:variant>
      <vt:variant>
        <vt:i4>5</vt:i4>
      </vt:variant>
      <vt:variant>
        <vt:lpwstr/>
      </vt:variant>
      <vt:variant>
        <vt:lpwstr>_Toc175400056</vt:lpwstr>
      </vt:variant>
      <vt:variant>
        <vt:i4>1114113</vt:i4>
      </vt:variant>
      <vt:variant>
        <vt:i4>14</vt:i4>
      </vt:variant>
      <vt:variant>
        <vt:i4>0</vt:i4>
      </vt:variant>
      <vt:variant>
        <vt:i4>5</vt:i4>
      </vt:variant>
      <vt:variant>
        <vt:lpwstr/>
      </vt:variant>
      <vt:variant>
        <vt:lpwstr>_Toc175400055</vt:lpwstr>
      </vt:variant>
      <vt:variant>
        <vt:i4>1114112</vt:i4>
      </vt:variant>
      <vt:variant>
        <vt:i4>8</vt:i4>
      </vt:variant>
      <vt:variant>
        <vt:i4>0</vt:i4>
      </vt:variant>
      <vt:variant>
        <vt:i4>5</vt:i4>
      </vt:variant>
      <vt:variant>
        <vt:lpwstr/>
      </vt:variant>
      <vt:variant>
        <vt:lpwstr>_Toc175400054</vt:lpwstr>
      </vt:variant>
      <vt:variant>
        <vt:i4>1114119</vt:i4>
      </vt:variant>
      <vt:variant>
        <vt:i4>2</vt:i4>
      </vt:variant>
      <vt:variant>
        <vt:i4>0</vt:i4>
      </vt:variant>
      <vt:variant>
        <vt:i4>5</vt:i4>
      </vt:variant>
      <vt:variant>
        <vt:lpwstr/>
      </vt:variant>
      <vt:variant>
        <vt:lpwstr>_Toc175400053</vt:lpwstr>
      </vt:variant>
      <vt:variant>
        <vt:i4>7340061</vt:i4>
      </vt:variant>
      <vt:variant>
        <vt:i4>5153</vt:i4>
      </vt:variant>
      <vt:variant>
        <vt:i4>1027</vt:i4>
      </vt:variant>
      <vt:variant>
        <vt:i4>1</vt:i4>
      </vt:variant>
      <vt:variant>
        <vt:lpwstr>logoeps</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Plantillas PFC Ing Telecomunicacion EPS-UAM</dc:title>
  <dc:subject/>
  <dc:creator>José M. Martínez Sánchez</dc:creator>
  <cp:keywords/>
  <dc:description/>
  <cp:lastModifiedBy>Alejandro Gil Hernán</cp:lastModifiedBy>
  <cp:revision>54</cp:revision>
  <cp:lastPrinted>2017-01-15T16:57:00Z</cp:lastPrinted>
  <dcterms:created xsi:type="dcterms:W3CDTF">2017-01-15T16:57:00Z</dcterms:created>
  <dcterms:modified xsi:type="dcterms:W3CDTF">2017-01-16T22:42:00Z</dcterms:modified>
</cp:coreProperties>
</file>