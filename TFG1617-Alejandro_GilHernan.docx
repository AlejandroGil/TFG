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F45B3E">
        <w:rPr>
          <w:b/>
          <w:sz w:val="28"/>
        </w:rPr>
        <w:br w:type="page"/>
      </w:r>
      <w:r w:rsidRPr="00F45B3E">
        <w:rPr>
          <w:b/>
          <w:sz w:val="28"/>
        </w:rPr>
        <w:lastRenderedPageBreak/>
        <w:br w:type="page"/>
      </w:r>
      <w:r w:rsidRPr="00F45B3E">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1A03BE">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A8069E">
        <w:t>- 1 -</w:t>
      </w:r>
    </w:p>
    <w:p w:rsidR="007C3D8F" w:rsidRPr="00E513E8" w:rsidRDefault="001A03BE">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2" w:name="figuras"/>
      <w:bookmarkEnd w:id="2"/>
      <w:r w:rsidRPr="00E513E8">
        <w:rPr>
          <w:b/>
          <w:bCs/>
          <w:sz w:val="32"/>
        </w:rPr>
        <w:t>INDICE DE FIGURAS</w:t>
      </w:r>
    </w:p>
    <w:p w:rsidR="007E6CDE" w:rsidRDefault="007E6CDE" w:rsidP="009704D8">
      <w:pPr>
        <w:jc w:val="center"/>
        <w:rPr>
          <w:b/>
          <w:bCs/>
          <w:sz w:val="32"/>
        </w:rPr>
      </w:pPr>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Pr>
            <w:noProof/>
            <w:webHidden/>
          </w:rPr>
          <w:fldChar w:fldCharType="begin"/>
        </w:r>
        <w:r w:rsidR="00817202">
          <w:rPr>
            <w:noProof/>
            <w:webHidden/>
          </w:rPr>
          <w:instrText xml:space="preserve"> PAGEREF _Toc472530239 \h </w:instrText>
        </w:r>
        <w:r>
          <w:rPr>
            <w:noProof/>
            <w:webHidden/>
          </w:rPr>
        </w:r>
        <w:r>
          <w:rPr>
            <w:noProof/>
            <w:webHidden/>
          </w:rPr>
          <w:fldChar w:fldCharType="separate"/>
        </w:r>
        <w:r w:rsidR="00817202">
          <w:rPr>
            <w:noProof/>
            <w:webHidden/>
          </w:rPr>
          <w:t>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00817202" w:rsidRPr="006E6DBB">
          <w:rPr>
            <w:rStyle w:val="Hipervnculo"/>
            <w:noProof/>
          </w:rPr>
          <w:t>Figura 2. Elección de vecinos</w:t>
        </w:r>
        <w:r w:rsidR="00817202">
          <w:rPr>
            <w:noProof/>
            <w:webHidden/>
          </w:rPr>
          <w:tab/>
        </w:r>
        <w:r>
          <w:rPr>
            <w:noProof/>
            <w:webHidden/>
          </w:rPr>
          <w:fldChar w:fldCharType="begin"/>
        </w:r>
        <w:r w:rsidR="00817202">
          <w:rPr>
            <w:noProof/>
            <w:webHidden/>
          </w:rPr>
          <w:instrText xml:space="preserve"> PAGEREF _Toc472530240 \h </w:instrText>
        </w:r>
        <w:r>
          <w:rPr>
            <w:noProof/>
            <w:webHidden/>
          </w:rPr>
        </w:r>
        <w:r>
          <w:rPr>
            <w:noProof/>
            <w:webHidden/>
          </w:rPr>
          <w:fldChar w:fldCharType="separate"/>
        </w:r>
        <w:r w:rsidR="00817202">
          <w:rPr>
            <w:noProof/>
            <w:webHidden/>
          </w:rPr>
          <w:t>8</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00817202" w:rsidRPr="006E6DBB">
          <w:rPr>
            <w:rStyle w:val="Hipervnculo"/>
            <w:noProof/>
          </w:rPr>
          <w:t>Figura 3. Conjunto intersección entre ítems recomendados y relevantes</w:t>
        </w:r>
        <w:r w:rsidR="00817202">
          <w:rPr>
            <w:noProof/>
            <w:webHidden/>
          </w:rPr>
          <w:tab/>
        </w:r>
        <w:r>
          <w:rPr>
            <w:noProof/>
            <w:webHidden/>
          </w:rPr>
          <w:fldChar w:fldCharType="begin"/>
        </w:r>
        <w:r w:rsidR="00817202">
          <w:rPr>
            <w:noProof/>
            <w:webHidden/>
          </w:rPr>
          <w:instrText xml:space="preserve"> PAGEREF _Toc472530241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00817202" w:rsidRPr="006E6DBB">
          <w:rPr>
            <w:rStyle w:val="Hipervnculo"/>
            <w:noProof/>
          </w:rPr>
          <w:t>Figura 4. Precisión frente a recall</w:t>
        </w:r>
        <w:r w:rsidR="00817202">
          <w:rPr>
            <w:noProof/>
            <w:webHidden/>
          </w:rPr>
          <w:tab/>
        </w:r>
        <w:r>
          <w:rPr>
            <w:noProof/>
            <w:webHidden/>
          </w:rPr>
          <w:fldChar w:fldCharType="begin"/>
        </w:r>
        <w:r w:rsidR="00817202">
          <w:rPr>
            <w:noProof/>
            <w:webHidden/>
          </w:rPr>
          <w:instrText xml:space="preserve"> PAGEREF _Toc472530242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00817202" w:rsidRPr="006E6DBB">
          <w:rPr>
            <w:rStyle w:val="Hipervnculo"/>
            <w:noProof/>
          </w:rPr>
          <w:t>Figura 5. Esquema de arquitectura.</w:t>
        </w:r>
        <w:r w:rsidR="00817202">
          <w:rPr>
            <w:noProof/>
            <w:webHidden/>
          </w:rPr>
          <w:tab/>
        </w:r>
        <w:r>
          <w:rPr>
            <w:noProof/>
            <w:webHidden/>
          </w:rPr>
          <w:fldChar w:fldCharType="begin"/>
        </w:r>
        <w:r w:rsidR="00817202">
          <w:rPr>
            <w:noProof/>
            <w:webHidden/>
          </w:rPr>
          <w:instrText xml:space="preserve"> PAGEREF _Toc472530243 \h </w:instrText>
        </w:r>
        <w:r>
          <w:rPr>
            <w:noProof/>
            <w:webHidden/>
          </w:rPr>
        </w:r>
        <w:r>
          <w:rPr>
            <w:noProof/>
            <w:webHidden/>
          </w:rPr>
          <w:fldChar w:fldCharType="separate"/>
        </w:r>
        <w:r w:rsidR="00817202">
          <w:rPr>
            <w:noProof/>
            <w:webHidden/>
          </w:rPr>
          <w:t>13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00817202" w:rsidRPr="006E6DBB">
          <w:rPr>
            <w:rStyle w:val="Hipervnculo"/>
            <w:noProof/>
          </w:rPr>
          <w:t>Figura 6. Diagrama de clases de la aplicación</w:t>
        </w:r>
        <w:r w:rsidR="00817202">
          <w:rPr>
            <w:noProof/>
            <w:webHidden/>
          </w:rPr>
          <w:tab/>
        </w:r>
        <w:r>
          <w:rPr>
            <w:noProof/>
            <w:webHidden/>
          </w:rPr>
          <w:fldChar w:fldCharType="begin"/>
        </w:r>
        <w:r w:rsidR="00817202">
          <w:rPr>
            <w:noProof/>
            <w:webHidden/>
          </w:rPr>
          <w:instrText xml:space="preserve"> PAGEREF _Toc472530244 \h </w:instrText>
        </w:r>
        <w:r>
          <w:rPr>
            <w:noProof/>
            <w:webHidden/>
          </w:rPr>
        </w:r>
        <w:r>
          <w:rPr>
            <w:noProof/>
            <w:webHidden/>
          </w:rPr>
          <w:fldChar w:fldCharType="separate"/>
        </w:r>
        <w:r w:rsidR="00817202">
          <w:rPr>
            <w:noProof/>
            <w:webHidden/>
          </w:rPr>
          <w:t>15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00817202" w:rsidRPr="006E6DBB">
          <w:rPr>
            <w:rStyle w:val="Hipervnculo"/>
            <w:noProof/>
          </w:rPr>
          <w:t>Figura 7. Esquema de las variantes en kNN</w:t>
        </w:r>
        <w:r w:rsidR="00817202">
          <w:rPr>
            <w:noProof/>
            <w:webHidden/>
          </w:rPr>
          <w:tab/>
        </w:r>
        <w:r>
          <w:rPr>
            <w:noProof/>
            <w:webHidden/>
          </w:rPr>
          <w:fldChar w:fldCharType="begin"/>
        </w:r>
        <w:r w:rsidR="00817202">
          <w:rPr>
            <w:noProof/>
            <w:webHidden/>
          </w:rPr>
          <w:instrText xml:space="preserve"> PAGEREF _Toc472530245 \h </w:instrText>
        </w:r>
        <w:r>
          <w:rPr>
            <w:noProof/>
            <w:webHidden/>
          </w:rPr>
        </w:r>
        <w:r>
          <w:rPr>
            <w:noProof/>
            <w:webHidden/>
          </w:rPr>
          <w:fldChar w:fldCharType="separate"/>
        </w:r>
        <w:r w:rsidR="00817202">
          <w:rPr>
            <w:noProof/>
            <w:webHidden/>
          </w:rPr>
          <w:t>17</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00817202" w:rsidRPr="006E6DBB">
          <w:rPr>
            <w:rStyle w:val="Hipervnculo"/>
            <w:noProof/>
          </w:rPr>
          <w:t>Figura 8. Mapa bidimensional de usuarios</w:t>
        </w:r>
        <w:r w:rsidR="00817202">
          <w:rPr>
            <w:noProof/>
            <w:webHidden/>
          </w:rPr>
          <w:tab/>
        </w:r>
        <w:r>
          <w:rPr>
            <w:noProof/>
            <w:webHidden/>
          </w:rPr>
          <w:fldChar w:fldCharType="begin"/>
        </w:r>
        <w:r w:rsidR="00817202">
          <w:rPr>
            <w:noProof/>
            <w:webHidden/>
          </w:rPr>
          <w:instrText xml:space="preserve"> PAGEREF _Toc472530246 \h </w:instrText>
        </w:r>
        <w:r>
          <w:rPr>
            <w:noProof/>
            <w:webHidden/>
          </w:rPr>
        </w:r>
        <w:r>
          <w:rPr>
            <w:noProof/>
            <w:webHidden/>
          </w:rPr>
          <w:fldChar w:fldCharType="separate"/>
        </w:r>
        <w:r w:rsidR="00817202">
          <w:rPr>
            <w:noProof/>
            <w:webHidden/>
          </w:rPr>
          <w:t>19</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00817202" w:rsidRPr="006E6DBB">
          <w:rPr>
            <w:rStyle w:val="Hipervnculo"/>
            <w:noProof/>
          </w:rPr>
          <w:t>Figura 9. Mapa de distribución de usuarios en el espacio</w:t>
        </w:r>
        <w:r w:rsidR="00817202">
          <w:rPr>
            <w:noProof/>
            <w:webHidden/>
          </w:rPr>
          <w:tab/>
        </w:r>
        <w:r>
          <w:rPr>
            <w:noProof/>
            <w:webHidden/>
          </w:rPr>
          <w:fldChar w:fldCharType="begin"/>
        </w:r>
        <w:r w:rsidR="00817202">
          <w:rPr>
            <w:noProof/>
            <w:webHidden/>
          </w:rPr>
          <w:instrText xml:space="preserve"> PAGEREF _Toc472530247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00817202" w:rsidRPr="006E6DBB">
          <w:rPr>
            <w:rStyle w:val="Hipervnculo"/>
            <w:noProof/>
          </w:rPr>
          <w:t>Figura 10. Mapa con tres particiones aleatorias</w:t>
        </w:r>
        <w:r w:rsidR="00817202">
          <w:rPr>
            <w:noProof/>
            <w:webHidden/>
          </w:rPr>
          <w:tab/>
        </w:r>
        <w:r>
          <w:rPr>
            <w:noProof/>
            <w:webHidden/>
          </w:rPr>
          <w:fldChar w:fldCharType="begin"/>
        </w:r>
        <w:r w:rsidR="00817202">
          <w:rPr>
            <w:noProof/>
            <w:webHidden/>
          </w:rPr>
          <w:instrText xml:space="preserve"> PAGEREF _Toc472530248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00817202" w:rsidRPr="006E6DBB">
          <w:rPr>
            <w:rStyle w:val="Hipervnculo"/>
            <w:noProof/>
          </w:rPr>
          <w:t>Figura 11. Árbol resultante de realizar tres particiones</w:t>
        </w:r>
        <w:r w:rsidR="00817202">
          <w:rPr>
            <w:noProof/>
            <w:webHidden/>
          </w:rPr>
          <w:tab/>
        </w:r>
        <w:r>
          <w:rPr>
            <w:noProof/>
            <w:webHidden/>
          </w:rPr>
          <w:fldChar w:fldCharType="begin"/>
        </w:r>
        <w:r w:rsidR="00817202">
          <w:rPr>
            <w:noProof/>
            <w:webHidden/>
          </w:rPr>
          <w:instrText xml:space="preserve"> PAGEREF _Toc472530249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00817202" w:rsidRPr="006E6DBB">
          <w:rPr>
            <w:rStyle w:val="Hipervnculo"/>
            <w:noProof/>
          </w:rPr>
          <w:t>Figura 12. Mapa de particiones para k=10</w:t>
        </w:r>
        <w:r w:rsidR="00817202">
          <w:rPr>
            <w:noProof/>
            <w:webHidden/>
          </w:rPr>
          <w:tab/>
        </w:r>
        <w:r>
          <w:rPr>
            <w:noProof/>
            <w:webHidden/>
          </w:rPr>
          <w:fldChar w:fldCharType="begin"/>
        </w:r>
        <w:r w:rsidR="00817202">
          <w:rPr>
            <w:noProof/>
            <w:webHidden/>
          </w:rPr>
          <w:instrText xml:space="preserve"> PAGEREF _Toc472530250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00817202" w:rsidRPr="006E6DBB">
          <w:rPr>
            <w:rStyle w:val="Hipervnculo"/>
            <w:noProof/>
          </w:rPr>
          <w:t>Figura 13. Árbol binario de particiones para k=10.</w:t>
        </w:r>
        <w:r w:rsidR="00817202">
          <w:rPr>
            <w:noProof/>
            <w:webHidden/>
          </w:rPr>
          <w:tab/>
        </w:r>
        <w:r>
          <w:rPr>
            <w:noProof/>
            <w:webHidden/>
          </w:rPr>
          <w:fldChar w:fldCharType="begin"/>
        </w:r>
        <w:r w:rsidR="00817202">
          <w:rPr>
            <w:noProof/>
            <w:webHidden/>
          </w:rPr>
          <w:instrText xml:space="preserve"> PAGEREF _Toc472530251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00817202" w:rsidRPr="006E6DBB">
          <w:rPr>
            <w:rStyle w:val="Hipervnculo"/>
            <w:noProof/>
          </w:rPr>
          <w:t>Figura 14. Búsqueda de un usuario en el espacio</w:t>
        </w:r>
        <w:r w:rsidR="00817202">
          <w:rPr>
            <w:noProof/>
            <w:webHidden/>
          </w:rPr>
          <w:tab/>
        </w:r>
        <w:r>
          <w:rPr>
            <w:noProof/>
            <w:webHidden/>
          </w:rPr>
          <w:fldChar w:fldCharType="begin"/>
        </w:r>
        <w:r w:rsidR="00817202">
          <w:rPr>
            <w:noProof/>
            <w:webHidden/>
          </w:rPr>
          <w:instrText xml:space="preserve"> PAGEREF _Toc472530252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00817202" w:rsidRPr="006E6DBB">
          <w:rPr>
            <w:rStyle w:val="Hipervnculo"/>
            <w:noProof/>
          </w:rPr>
          <w:t>Figura 15. Árbol resultante de la búsqueda de un usuario</w:t>
        </w:r>
        <w:r w:rsidR="00817202">
          <w:rPr>
            <w:noProof/>
            <w:webHidden/>
          </w:rPr>
          <w:tab/>
        </w:r>
        <w:r>
          <w:rPr>
            <w:noProof/>
            <w:webHidden/>
          </w:rPr>
          <w:fldChar w:fldCharType="begin"/>
        </w:r>
        <w:r w:rsidR="00817202">
          <w:rPr>
            <w:noProof/>
            <w:webHidden/>
          </w:rPr>
          <w:instrText xml:space="preserve"> PAGEREF _Toc472530253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00817202" w:rsidRPr="006E6DBB">
          <w:rPr>
            <w:rStyle w:val="Hipervnculo"/>
            <w:noProof/>
          </w:rPr>
          <w:t>Figura 16. Mapa de ampliación en la búsqueda de vecinos</w:t>
        </w:r>
        <w:r w:rsidR="00817202">
          <w:rPr>
            <w:noProof/>
            <w:webHidden/>
          </w:rPr>
          <w:tab/>
        </w:r>
        <w:r>
          <w:rPr>
            <w:noProof/>
            <w:webHidden/>
          </w:rPr>
          <w:fldChar w:fldCharType="begin"/>
        </w:r>
        <w:r w:rsidR="00817202">
          <w:rPr>
            <w:noProof/>
            <w:webHidden/>
          </w:rPr>
          <w:instrText xml:space="preserve"> PAGEREF _Toc472530254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00817202" w:rsidRPr="006E6DBB">
          <w:rPr>
            <w:rStyle w:val="Hipervnculo"/>
            <w:noProof/>
          </w:rPr>
          <w:t>Figura 17. Árbol de ampliación en la búsqueda de vecinos</w:t>
        </w:r>
        <w:r w:rsidR="00817202">
          <w:rPr>
            <w:noProof/>
            <w:webHidden/>
          </w:rPr>
          <w:tab/>
        </w:r>
        <w:r>
          <w:rPr>
            <w:noProof/>
            <w:webHidden/>
          </w:rPr>
          <w:fldChar w:fldCharType="begin"/>
        </w:r>
        <w:r w:rsidR="00817202">
          <w:rPr>
            <w:noProof/>
            <w:webHidden/>
          </w:rPr>
          <w:instrText xml:space="preserve"> PAGEREF _Toc472530255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00817202" w:rsidRPr="006E6DBB">
          <w:rPr>
            <w:rStyle w:val="Hipervnculo"/>
            <w:noProof/>
          </w:rPr>
          <w:t>Figura 18. Vecindario de candidatos a vecinos más próximos en el espacio</w:t>
        </w:r>
        <w:r w:rsidR="00817202">
          <w:rPr>
            <w:noProof/>
            <w:webHidden/>
          </w:rPr>
          <w:tab/>
        </w:r>
        <w:r>
          <w:rPr>
            <w:noProof/>
            <w:webHidden/>
          </w:rPr>
          <w:fldChar w:fldCharType="begin"/>
        </w:r>
        <w:r w:rsidR="00817202">
          <w:rPr>
            <w:noProof/>
            <w:webHidden/>
          </w:rPr>
          <w:instrText xml:space="preserve"> PAGEREF _Toc472530256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00817202" w:rsidRPr="006E6DBB">
          <w:rPr>
            <w:rStyle w:val="Hipervnculo"/>
            <w:noProof/>
          </w:rPr>
          <w:t>Figura 19. Radio que comprende los vecinos más próximos en el espacio</w:t>
        </w:r>
        <w:r w:rsidR="00817202">
          <w:rPr>
            <w:noProof/>
            <w:webHidden/>
          </w:rPr>
          <w:tab/>
        </w:r>
        <w:r>
          <w:rPr>
            <w:noProof/>
            <w:webHidden/>
          </w:rPr>
          <w:fldChar w:fldCharType="begin"/>
        </w:r>
        <w:r w:rsidR="00817202">
          <w:rPr>
            <w:noProof/>
            <w:webHidden/>
          </w:rPr>
          <w:instrText xml:space="preserve"> PAGEREF _Toc472530257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00817202" w:rsidRPr="006E6DBB">
          <w:rPr>
            <w:rStyle w:val="Hipervnculo"/>
            <w:noProof/>
          </w:rPr>
          <w:t>Figura 20. Mapa bidimensional de vecinos con particiones aleatorias</w:t>
        </w:r>
        <w:r w:rsidR="00817202">
          <w:rPr>
            <w:noProof/>
            <w:webHidden/>
          </w:rPr>
          <w:tab/>
        </w:r>
        <w:r>
          <w:rPr>
            <w:noProof/>
            <w:webHidden/>
          </w:rPr>
          <w:fldChar w:fldCharType="begin"/>
        </w:r>
        <w:r w:rsidR="00817202">
          <w:rPr>
            <w:noProof/>
            <w:webHidden/>
          </w:rPr>
          <w:instrText xml:space="preserve"> PAGEREF _Toc472530258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00817202" w:rsidRPr="006E6DBB">
          <w:rPr>
            <w:rStyle w:val="Hipervnculo"/>
            <w:noProof/>
          </w:rPr>
          <w:t>Figura 21. Annoy vs NMSLIB</w:t>
        </w:r>
        <w:r w:rsidR="00817202">
          <w:rPr>
            <w:noProof/>
            <w:webHidden/>
          </w:rPr>
          <w:tab/>
        </w:r>
        <w:r>
          <w:rPr>
            <w:noProof/>
            <w:webHidden/>
          </w:rPr>
          <w:fldChar w:fldCharType="begin"/>
        </w:r>
        <w:r w:rsidR="00817202">
          <w:rPr>
            <w:noProof/>
            <w:webHidden/>
          </w:rPr>
          <w:instrText xml:space="preserve"> PAGEREF _Toc472530259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00817202" w:rsidRPr="006E6DBB">
          <w:rPr>
            <w:rStyle w:val="Hipervnculo"/>
            <w:noProof/>
          </w:rPr>
          <w:t>Figura 22. Esquema de empleo de NMSLIB</w:t>
        </w:r>
        <w:r w:rsidR="00817202">
          <w:rPr>
            <w:noProof/>
            <w:webHidden/>
          </w:rPr>
          <w:tab/>
        </w:r>
        <w:r>
          <w:rPr>
            <w:noProof/>
            <w:webHidden/>
          </w:rPr>
          <w:fldChar w:fldCharType="begin"/>
        </w:r>
        <w:r w:rsidR="00817202">
          <w:rPr>
            <w:noProof/>
            <w:webHidden/>
          </w:rPr>
          <w:instrText xml:space="preserve"> PAGEREF _Toc472530260 \h </w:instrText>
        </w:r>
        <w:r>
          <w:rPr>
            <w:noProof/>
            <w:webHidden/>
          </w:rPr>
        </w:r>
        <w:r>
          <w:rPr>
            <w:noProof/>
            <w:webHidden/>
          </w:rPr>
          <w:fldChar w:fldCharType="separate"/>
        </w:r>
        <w:r w:rsidR="00817202">
          <w:rPr>
            <w:noProof/>
            <w:webHidden/>
          </w:rPr>
          <w:t>26</w:t>
        </w:r>
        <w:r>
          <w:rPr>
            <w:noProof/>
            <w:webHidden/>
          </w:rPr>
          <w:fldChar w:fldCharType="end"/>
        </w:r>
      </w:hyperlink>
    </w:p>
    <w:p w:rsidR="002B4C11" w:rsidRPr="002B4C11" w:rsidRDefault="001A03BE" w:rsidP="00C66DFB">
      <w:pPr>
        <w:rPr>
          <w:b/>
          <w:sz w:val="32"/>
        </w:rPr>
      </w:pPr>
      <w:r>
        <w:rPr>
          <w:b/>
          <w:sz w:val="32"/>
        </w:rPr>
        <w:lastRenderedPageBreak/>
        <w:fldChar w:fldCharType="end"/>
      </w:r>
    </w:p>
    <w:p w:rsidR="009704D8" w:rsidRDefault="009704D8" w:rsidP="009704D8">
      <w:pPr>
        <w:jc w:val="center"/>
        <w:rPr>
          <w:b/>
          <w:bCs/>
          <w:sz w:val="32"/>
        </w:rPr>
      </w:pPr>
      <w:bookmarkStart w:id="3" w:name="tablas"/>
      <w:bookmarkEnd w:id="3"/>
      <w:r w:rsidRPr="00E513E8">
        <w:rPr>
          <w:b/>
          <w:bCs/>
          <w:sz w:val="32"/>
        </w:rPr>
        <w:t>INDICE DE TABLAS</w:t>
      </w:r>
    </w:p>
    <w:p w:rsidR="002556F8" w:rsidRDefault="002556F8" w:rsidP="009704D8">
      <w:pPr>
        <w:jc w:val="center"/>
        <w:rPr>
          <w:b/>
          <w:bCs/>
          <w:sz w:val="32"/>
        </w:rPr>
      </w:pPr>
    </w:p>
    <w:p w:rsidR="00817202" w:rsidRDefault="001A03BE" w:rsidP="009704D8">
      <w:pPr>
        <w:jc w:val="center"/>
        <w:rPr>
          <w:b/>
          <w:bCs/>
          <w:sz w:val="32"/>
        </w:rPr>
      </w:pPr>
      <w:r>
        <w:rPr>
          <w:b/>
          <w:bCs/>
          <w:sz w:val="32"/>
        </w:rPr>
        <w:fldChar w:fldCharType="begin"/>
      </w:r>
      <w:r w:rsidR="00817202">
        <w:rPr>
          <w:b/>
          <w:bCs/>
          <w:sz w:val="32"/>
        </w:rPr>
        <w:instrText xml:space="preserve"> TOC \h \z \c "Ilustración" </w:instrText>
      </w:r>
      <w:r>
        <w:rPr>
          <w:b/>
          <w:bCs/>
          <w:sz w:val="32"/>
        </w:rPr>
        <w:fldChar w:fldCharType="separate"/>
      </w:r>
      <w:r w:rsidR="00817202">
        <w:rPr>
          <w:noProof/>
          <w:sz w:val="32"/>
        </w:rPr>
        <w:t>No se encuentran elementos de tabla de ilustraciones.</w:t>
      </w:r>
      <w:r>
        <w:rPr>
          <w:b/>
          <w:bCs/>
          <w:sz w:val="32"/>
        </w:rPr>
        <w:fldChar w:fldCharType="end"/>
      </w: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3" w:name="_Toc472530150"/>
      <w:r w:rsidRPr="000F1E94">
        <w:t>Motivación</w:t>
      </w:r>
      <w:bookmarkEnd w:id="13"/>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4" w:name="_Toc472530239"/>
      <w:r>
        <w:t xml:space="preserve">Figura </w:t>
      </w:r>
      <w:r w:rsidR="001A03BE">
        <w:fldChar w:fldCharType="begin"/>
      </w:r>
      <w:r w:rsidR="00E13621">
        <w:instrText xml:space="preserve"> SEQ Figura \* ARABIC </w:instrText>
      </w:r>
      <w:r w:rsidR="001A03BE">
        <w:fldChar w:fldCharType="separate"/>
      </w:r>
      <w:r w:rsidR="00953BB2">
        <w:rPr>
          <w:noProof/>
        </w:rPr>
        <w:t>1</w:t>
      </w:r>
      <w:r w:rsidR="001A03BE">
        <w:rPr>
          <w:noProof/>
        </w:rPr>
        <w:fldChar w:fldCharType="end"/>
      </w:r>
      <w:r>
        <w:t>. Valor de las ventas del comercio electrónico en EEUU</w:t>
      </w:r>
      <w:bookmarkEnd w:id="14"/>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5" w:name="_Toc472530151"/>
      <w:r w:rsidRPr="000F1E94">
        <w:t>Objetivos</w:t>
      </w:r>
      <w:bookmarkEnd w:id="15"/>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16" w:name="_Toc472530152"/>
      <w:r w:rsidRPr="000F1E94">
        <w:t>Organización</w:t>
      </w:r>
      <w:r w:rsidRPr="00C058E2">
        <w:t xml:space="preserve"> de la memoria</w:t>
      </w:r>
      <w:bookmarkEnd w:id="16"/>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w:t>
      </w:r>
      <w:del w:id="17" w:author="Alejandro Bellogín" w:date="2017-01-18T23:42:00Z">
        <w:r w:rsidRPr="006E0AE6" w:rsidDel="00F45B3E">
          <w:delText xml:space="preserve">ha </w:delText>
        </w:r>
      </w:del>
      <w:r w:rsidRPr="006E0AE6">
        <w:t>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ins w:id="18" w:author="Alejandro Bellogín" w:date="2017-01-18T23:42:00Z">
        <w:r w:rsidR="00F45B3E">
          <w:t xml:space="preserve"> ya explicada</w:t>
        </w:r>
      </w:ins>
      <w:r w:rsidRPr="006E0AE6">
        <w:t xml:space="preserve">, </w:t>
      </w:r>
      <w:ins w:id="19" w:author="Alejandro Bellogín" w:date="2017-01-18T23:42:00Z">
        <w:r w:rsidR="00F45B3E">
          <w:t xml:space="preserve">y </w:t>
        </w:r>
      </w:ins>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ins w:id="20" w:author="Alejandro Bellogín" w:date="2017-01-18T23:42:00Z">
        <w:r w:rsidR="00F45B3E">
          <w:t xml:space="preserve"> </w:t>
        </w:r>
      </w:ins>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del w:id="21" w:author="Alejandro Bellogín" w:date="2017-01-18T23:42:00Z">
        <w:r w:rsidR="00F06C90" w:rsidDel="00F45B3E">
          <w:delText>.</w:delText>
        </w:r>
      </w:del>
      <w:bookmarkStart w:id="22" w:name="_GoBack"/>
      <w:bookmarkEnd w:id="22"/>
      <w:r w:rsidR="006856FE">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3" w:name="_Toc39142091"/>
      <w:bookmarkStart w:id="24" w:name="_Toc43291896"/>
      <w:bookmarkStart w:id="25" w:name="_Toc45169683"/>
      <w:bookmarkStart w:id="26" w:name="_Toc472530153"/>
      <w:r w:rsidRPr="003B4822">
        <w:rPr>
          <w:sz w:val="40"/>
          <w:szCs w:val="40"/>
        </w:rPr>
        <w:lastRenderedPageBreak/>
        <w:t>Estado del arte</w:t>
      </w:r>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1A03BE">
        <w:fldChar w:fldCharType="begin"/>
      </w:r>
      <w:r w:rsidR="000C3F29">
        <w:instrText xml:space="preserve"> REF _Ref471825484 \r \h </w:instrText>
      </w:r>
      <w:r w:rsidR="001A03BE">
        <w:fldChar w:fldCharType="separate"/>
      </w:r>
      <w:r w:rsidR="00953BB2">
        <w:t>[11]</w:t>
      </w:r>
      <w:r w:rsidR="001A03BE">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End w:id="30"/>
      <w:bookmarkEnd w:id="31"/>
      <w:bookmarkEnd w:id="32"/>
      <w:bookmarkEnd w:id="33"/>
      <w:bookmarkEnd w:id="34"/>
      <w:bookmarkEnd w:id="35"/>
      <w:bookmarkEnd w:id="36"/>
      <w:bookmarkEnd w:id="37"/>
      <w:bookmarkEnd w:id="38"/>
      <w:r>
        <w:t>Tipos de algoritmos</w:t>
      </w:r>
      <w:bookmarkEnd w:id="39"/>
    </w:p>
    <w:p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9" w:name="_Toc472530155"/>
      <w:r w:rsidRPr="00416A47">
        <w:t>Algoritmos basados en contenido</w:t>
      </w:r>
      <w:bookmarkEnd w:id="99"/>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1A03BE">
        <w:rPr>
          <w:rFonts w:ascii="Proxima Nova" w:hAnsi="Proxima Nova"/>
        </w:rPr>
        <w:fldChar w:fldCharType="begin"/>
      </w:r>
      <w:r w:rsidR="000C3F29">
        <w:rPr>
          <w:rFonts w:ascii="Proxima Nova" w:hAnsi="Proxima Nova"/>
        </w:rPr>
        <w:instrText xml:space="preserve"> REF _Ref471825334 \r \h </w:instrText>
      </w:r>
      <w:r w:rsidR="001A03BE">
        <w:rPr>
          <w:rFonts w:ascii="Proxima Nova" w:hAnsi="Proxima Nova"/>
        </w:rPr>
      </w:r>
      <w:r w:rsidR="001A03BE">
        <w:rPr>
          <w:rFonts w:ascii="Proxima Nova" w:hAnsi="Proxima Nova"/>
        </w:rPr>
        <w:fldChar w:fldCharType="separate"/>
      </w:r>
      <w:r w:rsidR="00953BB2">
        <w:rPr>
          <w:rFonts w:ascii="Proxima Nova" w:hAnsi="Proxima Nova"/>
        </w:rPr>
        <w:t>[6]</w:t>
      </w:r>
      <w:r w:rsidR="001A03BE">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0" w:name="_Ref472266341"/>
      <w:bookmarkStart w:id="101" w:name="_Ref472266542"/>
      <w:bookmarkStart w:id="102" w:name="_Toc472530156"/>
      <w:r w:rsidRPr="004761BC">
        <w:t xml:space="preserve">Algoritmos basados en </w:t>
      </w:r>
      <w:r>
        <w:t>filtrado colaborativo</w:t>
      </w:r>
      <w:bookmarkEnd w:id="100"/>
      <w:bookmarkEnd w:id="101"/>
      <w:bookmarkEnd w:id="102"/>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1A03BE">
        <w:rPr>
          <w:lang w:val="es-ES_tradnl"/>
        </w:rPr>
        <w:fldChar w:fldCharType="begin"/>
      </w:r>
      <w:r w:rsidR="00863148">
        <w:rPr>
          <w:lang w:val="es-ES_tradnl"/>
        </w:rPr>
        <w:instrText xml:space="preserve"> REF _Ref472352916 \r \h </w:instrText>
      </w:r>
      <w:r w:rsidR="001A03BE">
        <w:rPr>
          <w:lang w:val="es-ES_tradnl"/>
        </w:rPr>
      </w:r>
      <w:r w:rsidR="001A03BE">
        <w:rPr>
          <w:lang w:val="es-ES_tradnl"/>
        </w:rPr>
        <w:fldChar w:fldCharType="separate"/>
      </w:r>
      <w:r w:rsidR="00953BB2">
        <w:rPr>
          <w:lang w:val="es-ES_tradnl"/>
        </w:rPr>
        <w:t>[8]</w:t>
      </w:r>
      <w:r w:rsidR="001A03BE">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3" w:name="_Toc472530157"/>
      <w:r>
        <w:lastRenderedPageBreak/>
        <w:t>Algoritmos generales</w:t>
      </w:r>
      <w:bookmarkEnd w:id="103"/>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4" w:name="_Toc141673841"/>
      <w:bookmarkStart w:id="105" w:name="_Toc141695056"/>
      <w:bookmarkStart w:id="106" w:name="_Toc141698101"/>
      <w:bookmarkStart w:id="107" w:name="_Toc141698280"/>
      <w:bookmarkStart w:id="108" w:name="_Toc141673842"/>
      <w:bookmarkStart w:id="109" w:name="_Toc141695057"/>
      <w:bookmarkStart w:id="110" w:name="_Toc141698102"/>
      <w:bookmarkStart w:id="111" w:name="_Toc141698281"/>
      <w:bookmarkStart w:id="112" w:name="_Toc141673843"/>
      <w:bookmarkStart w:id="113" w:name="_Toc141695058"/>
      <w:bookmarkStart w:id="114" w:name="_Toc141698103"/>
      <w:bookmarkStart w:id="115" w:name="_Toc141698282"/>
      <w:bookmarkStart w:id="116" w:name="_Toc141673855"/>
      <w:bookmarkEnd w:id="104"/>
      <w:bookmarkEnd w:id="105"/>
      <w:bookmarkEnd w:id="106"/>
      <w:bookmarkEnd w:id="107"/>
      <w:bookmarkEnd w:id="108"/>
      <w:bookmarkEnd w:id="109"/>
      <w:bookmarkEnd w:id="110"/>
      <w:bookmarkEnd w:id="111"/>
      <w:bookmarkEnd w:id="112"/>
      <w:bookmarkEnd w:id="113"/>
      <w:bookmarkEnd w:id="114"/>
      <w:bookmarkEnd w:id="115"/>
      <w:bookmarkEnd w:id="116"/>
    </w:p>
    <w:p w:rsidR="00782C69" w:rsidRPr="00782C69" w:rsidRDefault="009B1975" w:rsidP="000F1E94">
      <w:pPr>
        <w:pStyle w:val="Ttulo2"/>
      </w:pPr>
      <w:bookmarkStart w:id="117" w:name="_Normalización_de_ratings"/>
      <w:bookmarkStart w:id="118" w:name="_Normalización_de_ratings_1"/>
      <w:bookmarkStart w:id="119" w:name="_Ref472266579"/>
      <w:bookmarkStart w:id="120" w:name="_Ref472266594"/>
      <w:bookmarkStart w:id="121" w:name="_Toc472530158"/>
      <w:bookmarkEnd w:id="117"/>
      <w:bookmarkEnd w:id="118"/>
      <w:r w:rsidRPr="000F1E94">
        <w:t>Normalización</w:t>
      </w:r>
      <w:r>
        <w:t xml:space="preserve"> de ratings</w:t>
      </w:r>
      <w:bookmarkEnd w:id="119"/>
      <w:bookmarkEnd w:id="120"/>
      <w:bookmarkEnd w:id="121"/>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1A03BE">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1A03BE">
        <w:rPr>
          <w:rFonts w:ascii="Proxima Nova" w:hAnsi="Proxima Nova"/>
          <w:color w:val="000000"/>
          <w:lang w:val="es-ES_tradnl" w:eastAsia="es-ES_tradnl"/>
        </w:rPr>
      </w:r>
      <w:r w:rsidR="001A03BE">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1A03BE">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2" w:name="_Toc472530159"/>
      <w:r w:rsidRPr="000F1E94">
        <w:t>Selección</w:t>
      </w:r>
      <w:r w:rsidRPr="007C2D90">
        <w:t xml:space="preserve"> de vecinos</w:t>
      </w:r>
      <w:bookmarkEnd w:id="122"/>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3" w:name="_Toc472530240"/>
      <w:r w:rsidRPr="00445F05">
        <w:t xml:space="preserve">Figura </w:t>
      </w:r>
      <w:r w:rsidR="001A03BE">
        <w:fldChar w:fldCharType="begin"/>
      </w:r>
      <w:r w:rsidR="00E13621">
        <w:instrText xml:space="preserve"> SEQ Figura \* ARABIC </w:instrText>
      </w:r>
      <w:r w:rsidR="001A03BE">
        <w:fldChar w:fldCharType="separate"/>
      </w:r>
      <w:r w:rsidR="00953BB2">
        <w:rPr>
          <w:noProof/>
        </w:rPr>
        <w:t>2</w:t>
      </w:r>
      <w:r w:rsidR="001A03BE">
        <w:rPr>
          <w:noProof/>
        </w:rPr>
        <w:fldChar w:fldCharType="end"/>
      </w:r>
      <w:r w:rsidRPr="00445F05">
        <w:t xml:space="preserve">. </w:t>
      </w:r>
      <w:r w:rsidRPr="00445F05">
        <w:rPr>
          <w:noProof/>
        </w:rPr>
        <w:t>Elección de vecinos</w:t>
      </w:r>
      <w:bookmarkEnd w:id="123"/>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4" w:name="_Toc472530160"/>
      <w:r w:rsidRPr="000F1E94">
        <w:t>Comparación</w:t>
      </w:r>
      <w:r w:rsidRPr="002E1F42">
        <w:t xml:space="preserve"> e</w:t>
      </w:r>
      <w:r>
        <w:t>ntre User KNN e Item KNN</w:t>
      </w:r>
      <w:bookmarkEnd w:id="124"/>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5" w:name="_Ref472276799"/>
      <w:bookmarkStart w:id="126" w:name="_Toc472530161"/>
      <w:r>
        <w:rPr>
          <w:lang w:val="es-ES_tradnl"/>
        </w:rPr>
        <w:t>Métricas de evaluación</w:t>
      </w:r>
      <w:bookmarkEnd w:id="125"/>
      <w:bookmarkEnd w:id="126"/>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7" w:name="_Toc472530241"/>
      <w:r w:rsidRPr="00445F05">
        <w:t xml:space="preserve">Figura </w:t>
      </w:r>
      <w:r w:rsidR="001A03BE">
        <w:fldChar w:fldCharType="begin"/>
      </w:r>
      <w:r w:rsidR="00E13621">
        <w:instrText xml:space="preserve"> SEQ Figura \* ARABIC </w:instrText>
      </w:r>
      <w:r w:rsidR="001A03BE">
        <w:fldChar w:fldCharType="separate"/>
      </w:r>
      <w:r w:rsidR="00953BB2">
        <w:rPr>
          <w:noProof/>
        </w:rPr>
        <w:t>3</w:t>
      </w:r>
      <w:r w:rsidR="001A03BE">
        <w:rPr>
          <w:noProof/>
        </w:rPr>
        <w:fldChar w:fldCharType="end"/>
      </w:r>
      <w:r w:rsidRPr="00445F05">
        <w:t>. Conjunto intersección entre ítems recomendados y relevantes</w:t>
      </w:r>
      <w:bookmarkEnd w:id="127"/>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F3990" w:rsidRPr="00445F05" w:rsidRDefault="00FB388C" w:rsidP="008804D1">
      <w:pPr>
        <w:pStyle w:val="Epgrafe"/>
      </w:pPr>
      <w:bookmarkStart w:id="128" w:name="_Toc472530242"/>
      <w:r w:rsidRPr="00445F05">
        <w:t xml:space="preserve">Figura </w:t>
      </w:r>
      <w:r w:rsidR="001A03BE">
        <w:fldChar w:fldCharType="begin"/>
      </w:r>
      <w:r w:rsidR="00E13621">
        <w:instrText xml:space="preserve"> SEQ Figura \* ARABIC </w:instrText>
      </w:r>
      <w:r w:rsidR="001A03BE">
        <w:fldChar w:fldCharType="separate"/>
      </w:r>
      <w:r w:rsidR="00953BB2">
        <w:rPr>
          <w:noProof/>
        </w:rPr>
        <w:t>4</w:t>
      </w:r>
      <w:r w:rsidR="001A03BE">
        <w:rPr>
          <w:noProof/>
        </w:rPr>
        <w:fldChar w:fldCharType="end"/>
      </w:r>
      <w:r w:rsidRPr="00445F05">
        <w:t>. Precisión frente a recall</w:t>
      </w:r>
      <w:bookmarkEnd w:id="128"/>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6"/>
          <w:pgSz w:w="11906" w:h="16838" w:code="9"/>
          <w:pgMar w:top="1418" w:right="1418" w:bottom="1418" w:left="1701" w:header="709" w:footer="709" w:gutter="0"/>
          <w:cols w:space="708"/>
          <w:docGrid w:linePitch="360"/>
        </w:sectPr>
      </w:pPr>
    </w:p>
    <w:p w:rsidR="007C3D8F" w:rsidRDefault="007C3D8F" w:rsidP="004C4D56">
      <w:pPr>
        <w:pStyle w:val="Ttulo1"/>
      </w:pPr>
      <w:bookmarkStart w:id="129" w:name="_Toc141673865"/>
      <w:bookmarkStart w:id="130" w:name="_Toc141695077"/>
      <w:bookmarkStart w:id="131" w:name="_Toc141698120"/>
      <w:bookmarkStart w:id="132" w:name="_Toc141698299"/>
      <w:bookmarkStart w:id="133" w:name="_Toc141698459"/>
      <w:bookmarkStart w:id="134" w:name="_Toc141698626"/>
      <w:bookmarkStart w:id="135" w:name="_Toc141698793"/>
      <w:bookmarkStart w:id="136" w:name="_Toc141698942"/>
      <w:bookmarkStart w:id="137" w:name="_Toc141699111"/>
      <w:bookmarkStart w:id="138" w:name="_Toc141699279"/>
      <w:bookmarkStart w:id="139" w:name="_Toc141773898"/>
      <w:bookmarkStart w:id="140" w:name="_Toc141774068"/>
      <w:bookmarkStart w:id="141" w:name="_Toc472530162"/>
      <w:bookmarkEnd w:id="129"/>
      <w:bookmarkEnd w:id="130"/>
      <w:bookmarkEnd w:id="131"/>
      <w:bookmarkEnd w:id="132"/>
      <w:bookmarkEnd w:id="133"/>
      <w:bookmarkEnd w:id="134"/>
      <w:bookmarkEnd w:id="135"/>
      <w:bookmarkEnd w:id="136"/>
      <w:bookmarkEnd w:id="137"/>
      <w:bookmarkEnd w:id="138"/>
      <w:bookmarkEnd w:id="139"/>
      <w:bookmarkEnd w:id="140"/>
      <w:r w:rsidRPr="003B4822">
        <w:lastRenderedPageBreak/>
        <w:t>Diseño</w:t>
      </w:r>
      <w:r w:rsidR="00B50763">
        <w:t xml:space="preserve"> y desarrollo</w:t>
      </w:r>
      <w:bookmarkEnd w:id="141"/>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2" w:name="_Toc472530243"/>
      <w:r>
        <w:t xml:space="preserve">Figura </w:t>
      </w:r>
      <w:r w:rsidR="001A03BE">
        <w:fldChar w:fldCharType="begin"/>
      </w:r>
      <w:r w:rsidR="00E13621">
        <w:instrText xml:space="preserve"> SEQ Figura \* ARABIC </w:instrText>
      </w:r>
      <w:r w:rsidR="001A03BE">
        <w:fldChar w:fldCharType="separate"/>
      </w:r>
      <w:r w:rsidR="00953BB2">
        <w:rPr>
          <w:noProof/>
        </w:rPr>
        <w:t>5</w:t>
      </w:r>
      <w:r w:rsidR="001A03BE">
        <w:rPr>
          <w:noProof/>
        </w:rPr>
        <w:fldChar w:fldCharType="end"/>
      </w:r>
      <w:r>
        <w:t>. Esquema de arquitectura.</w:t>
      </w:r>
      <w:bookmarkEnd w:id="142"/>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3" w:name="_Toc472530163"/>
      <w:r>
        <w:t>Descripción del sistema</w:t>
      </w:r>
      <w:bookmarkEnd w:id="143"/>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4" w:name="_Toc472530164"/>
      <w:r>
        <w:t>Requisitos del sistema</w:t>
      </w:r>
      <w:bookmarkEnd w:id="144"/>
    </w:p>
    <w:p w:rsidR="004B4E8A" w:rsidRDefault="004B4E8A" w:rsidP="004B4E8A"/>
    <w:p w:rsidR="003A3EF2" w:rsidRPr="003A3EF2" w:rsidRDefault="00D6688E" w:rsidP="003A3EF2">
      <w:pPr>
        <w:pStyle w:val="Ttulo3"/>
      </w:pPr>
      <w:bookmarkStart w:id="145" w:name="_Toc472530165"/>
      <w:r w:rsidRPr="000F1E94">
        <w:t>Requisitos</w:t>
      </w:r>
      <w:r>
        <w:t xml:space="preserve"> func</w:t>
      </w:r>
      <w:r w:rsidR="004B4E8A">
        <w:t>ionales</w:t>
      </w:r>
      <w:bookmarkEnd w:id="145"/>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6" w:name="_Toc472530166"/>
      <w:r w:rsidRPr="000F1E94">
        <w:t>Requisitos</w:t>
      </w:r>
      <w:r>
        <w:t xml:space="preserve"> no</w:t>
      </w:r>
      <w:r w:rsidR="00D6688E">
        <w:t xml:space="preserve"> func</w:t>
      </w:r>
      <w:r>
        <w:t>ionales</w:t>
      </w:r>
      <w:bookmarkEnd w:id="146"/>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7" w:name="_Toc472530167"/>
      <w:r>
        <w:t>Diseño</w:t>
      </w:r>
      <w:bookmarkEnd w:id="147"/>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48" w:name="_Toc472530244"/>
      <w:r>
        <w:t xml:space="preserve">Figura </w:t>
      </w:r>
      <w:r w:rsidR="001A03BE">
        <w:fldChar w:fldCharType="begin"/>
      </w:r>
      <w:r w:rsidR="00E13621">
        <w:instrText xml:space="preserve"> SEQ Figura \* ARABIC </w:instrText>
      </w:r>
      <w:r w:rsidR="001A03BE">
        <w:fldChar w:fldCharType="separate"/>
      </w:r>
      <w:r w:rsidR="00953BB2">
        <w:rPr>
          <w:noProof/>
        </w:rPr>
        <w:t>6</w:t>
      </w:r>
      <w:r w:rsidR="001A03BE">
        <w:rPr>
          <w:noProof/>
        </w:rPr>
        <w:fldChar w:fldCharType="end"/>
      </w:r>
      <w:r>
        <w:t>. Diagrama de clases de la aplicación</w:t>
      </w:r>
      <w:bookmarkEnd w:id="148"/>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9" w:name="OLE_LINK1"/>
      <w:bookmarkStart w:id="150" w:name="OLE_LINK2"/>
      <w:r w:rsidR="001B75AB">
        <w:t>(</w:t>
      </w:r>
      <w:r w:rsidR="001B75AB" w:rsidRPr="001B75AB">
        <w:rPr>
          <w:i/>
        </w:rPr>
        <w:t>myRecommender</w:t>
      </w:r>
      <w:r w:rsidR="001B75AB">
        <w:t>)</w:t>
      </w:r>
      <w:bookmarkEnd w:id="149"/>
      <w:bookmarkEnd w:id="150"/>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1A03BE">
        <w:fldChar w:fldCharType="begin"/>
      </w:r>
      <w:r w:rsidR="004B0AA7">
        <w:instrText xml:space="preserve"> REF _Ref472272016 \r \h </w:instrText>
      </w:r>
      <w:r w:rsidR="001A03BE">
        <w:fldChar w:fldCharType="separate"/>
      </w:r>
      <w:r w:rsidR="00953BB2">
        <w:t>3.4</w:t>
      </w:r>
      <w:r w:rsidR="001A03BE">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1A03BE">
        <w:fldChar w:fldCharType="begin"/>
      </w:r>
      <w:r w:rsidR="005A0E45">
        <w:instrText xml:space="preserve"> REF _Ref472275158 \r \h </w:instrText>
      </w:r>
      <w:r w:rsidR="001A03BE">
        <w:fldChar w:fldCharType="separate"/>
      </w:r>
      <w:r w:rsidR="00953BB2">
        <w:t>3.4.1</w:t>
      </w:r>
      <w:r w:rsidR="001A03BE">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1A03BE">
        <w:fldChar w:fldCharType="begin"/>
      </w:r>
      <w:r w:rsidR="00931856">
        <w:instrText xml:space="preserve"> REF _Ref472274830 \r \h </w:instrText>
      </w:r>
      <w:r w:rsidR="001A03BE">
        <w:fldChar w:fldCharType="separate"/>
      </w:r>
      <w:r w:rsidR="00953BB2">
        <w:t>3.4.2</w:t>
      </w:r>
      <w:r w:rsidR="001A03BE">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1" w:name="OLE_LINK3"/>
      <w:bookmarkStart w:id="152" w:name="OLE_LINK4"/>
      <w:r>
        <w:rPr>
          <w:i/>
        </w:rPr>
        <w:t xml:space="preserve">NMSLibNeighbourhood </w:t>
      </w:r>
      <w:bookmarkEnd w:id="151"/>
      <w:bookmarkEnd w:id="152"/>
      <w:r>
        <w:t xml:space="preserve">y </w:t>
      </w:r>
      <w:bookmarkStart w:id="153" w:name="OLE_LINK5"/>
      <w:bookmarkStart w:id="154" w:name="OLE_LINK6"/>
      <w:r>
        <w:rPr>
          <w:i/>
        </w:rPr>
        <w:t>DatamodelTransformation</w:t>
      </w:r>
      <w:bookmarkEnd w:id="153"/>
      <w:bookmarkEnd w:id="154"/>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1A03BE">
        <w:fldChar w:fldCharType="begin"/>
      </w:r>
      <w:r w:rsidR="00F87BA8">
        <w:instrText xml:space="preserve"> REF _Ref472275595 \r \h </w:instrText>
      </w:r>
      <w:r w:rsidR="001A03BE">
        <w:fldChar w:fldCharType="separate"/>
      </w:r>
      <w:r w:rsidR="00953BB2">
        <w:t>3.4.4</w:t>
      </w:r>
      <w:r w:rsidR="001A03BE">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1A03BE">
        <w:fldChar w:fldCharType="begin"/>
      </w:r>
      <w:r w:rsidR="00CD49E9">
        <w:instrText xml:space="preserve"> REF _Ref472276799 \r \h </w:instrText>
      </w:r>
      <w:r w:rsidR="001A03BE">
        <w:fldChar w:fldCharType="separate"/>
      </w:r>
      <w:r w:rsidR="00953BB2">
        <w:t>2.5</w:t>
      </w:r>
      <w:r w:rsidR="001A03BE">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5" w:name="_Ref472272016"/>
      <w:bookmarkStart w:id="156" w:name="_Ref472356954"/>
      <w:bookmarkStart w:id="157" w:name="_Toc472530168"/>
      <w:r>
        <w:lastRenderedPageBreak/>
        <w:t>Desarrollo y codificación</w:t>
      </w:r>
      <w:bookmarkEnd w:id="155"/>
      <w:bookmarkEnd w:id="156"/>
      <w:bookmarkEnd w:id="157"/>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8" w:name="_Toc472530245"/>
      <w:r>
        <w:t xml:space="preserve">Figura </w:t>
      </w:r>
      <w:r w:rsidR="001A03BE">
        <w:fldChar w:fldCharType="begin"/>
      </w:r>
      <w:r w:rsidR="00E13621">
        <w:instrText xml:space="preserve"> SEQ Figura \* ARABIC </w:instrText>
      </w:r>
      <w:r w:rsidR="001A03BE">
        <w:fldChar w:fldCharType="separate"/>
      </w:r>
      <w:r w:rsidR="00953BB2">
        <w:rPr>
          <w:noProof/>
        </w:rPr>
        <w:t>7</w:t>
      </w:r>
      <w:r w:rsidR="001A03BE">
        <w:rPr>
          <w:noProof/>
        </w:rPr>
        <w:fldChar w:fldCharType="end"/>
      </w:r>
      <w:r>
        <w:t>. Esquema de las variantes en kNN</w:t>
      </w:r>
      <w:bookmarkEnd w:id="158"/>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1A03BE">
        <w:fldChar w:fldCharType="begin"/>
      </w:r>
      <w:r w:rsidR="00063D36">
        <w:rPr>
          <w:color w:val="000000" w:themeColor="text1"/>
        </w:rPr>
        <w:instrText xml:space="preserve"> REF _Ref472266374 \r \h </w:instrText>
      </w:r>
      <w:r w:rsidR="001A03BE">
        <w:fldChar w:fldCharType="separate"/>
      </w:r>
      <w:r w:rsidR="00953BB2">
        <w:rPr>
          <w:color w:val="000000" w:themeColor="text1"/>
        </w:rPr>
        <w:t>3.4.1</w:t>
      </w:r>
      <w:r w:rsidR="001A03BE">
        <w:fldChar w:fldCharType="end"/>
      </w:r>
      <w:r w:rsidR="00063D36">
        <w:t xml:space="preserve"> y </w:t>
      </w:r>
      <w:r w:rsidR="001A03BE">
        <w:fldChar w:fldCharType="begin"/>
      </w:r>
      <w:r w:rsidR="00063D36">
        <w:instrText xml:space="preserve"> REF _Ref472266378 \r \h </w:instrText>
      </w:r>
      <w:r w:rsidR="001A03BE">
        <w:fldChar w:fldCharType="separate"/>
      </w:r>
      <w:r w:rsidR="00953BB2">
        <w:t>3.4.2</w:t>
      </w:r>
      <w:r w:rsidR="001A03BE">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1A03BE">
        <w:fldChar w:fldCharType="begin"/>
      </w:r>
      <w:r w:rsidR="00063D36">
        <w:instrText xml:space="preserve"> REF _Ref472266341 \r \h </w:instrText>
      </w:r>
      <w:r w:rsidR="001A03BE">
        <w:fldChar w:fldCharType="separate"/>
      </w:r>
      <w:r w:rsidR="00953BB2">
        <w:t>2.1.2</w:t>
      </w:r>
      <w:r w:rsidR="001A03BE">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1A03BE">
        <w:fldChar w:fldCharType="begin"/>
      </w:r>
      <w:r w:rsidR="0057226A">
        <w:instrText xml:space="preserve"> REF _Ref472266542 \r \h </w:instrText>
      </w:r>
      <w:r w:rsidR="001A03BE">
        <w:fldChar w:fldCharType="separate"/>
      </w:r>
      <w:r w:rsidR="00953BB2">
        <w:t>2.1.2</w:t>
      </w:r>
      <w:r w:rsidR="001A03BE">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1A03BE">
        <w:fldChar w:fldCharType="begin"/>
      </w:r>
      <w:r w:rsidR="0057226A">
        <w:instrText xml:space="preserve"> REF _Ref472266579 \r \h </w:instrText>
      </w:r>
      <w:r w:rsidR="001A03BE">
        <w:fldChar w:fldCharType="separate"/>
      </w:r>
      <w:r w:rsidR="00953BB2">
        <w:t>2.2</w:t>
      </w:r>
      <w:r w:rsidR="001A03BE">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1A03BE">
        <w:fldChar w:fldCharType="begin"/>
      </w:r>
      <w:r w:rsidR="0057226A">
        <w:instrText xml:space="preserve"> REF _Ref472266594 \r \h </w:instrText>
      </w:r>
      <w:r w:rsidR="001A03BE">
        <w:fldChar w:fldCharType="separate"/>
      </w:r>
      <w:r w:rsidR="00953BB2">
        <w:t>2.2</w:t>
      </w:r>
      <w:r w:rsidR="001A03BE">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59" w:name="_Librerías_externas_utilizadas"/>
      <w:bookmarkEnd w:id="159"/>
      <w:r>
        <w:lastRenderedPageBreak/>
        <w:t xml:space="preserve"> </w:t>
      </w:r>
      <w:bookmarkStart w:id="160" w:name="_Ref472266374"/>
      <w:bookmarkStart w:id="161" w:name="_Ref472275158"/>
      <w:bookmarkStart w:id="162" w:name="_Ref472275435"/>
      <w:bookmarkStart w:id="163" w:name="_Toc472530169"/>
      <w:r w:rsidR="000D2A51">
        <w:t>Librerías externas utilizadas</w:t>
      </w:r>
      <w:bookmarkEnd w:id="160"/>
      <w:bookmarkEnd w:id="161"/>
      <w:bookmarkEnd w:id="162"/>
      <w:bookmarkEnd w:id="163"/>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1A03BE">
        <w:fldChar w:fldCharType="begin"/>
      </w:r>
      <w:r w:rsidR="00580D76">
        <w:instrText xml:space="preserve"> REF _Ref472275569 \r \h </w:instrText>
      </w:r>
      <w:r w:rsidR="001A03BE">
        <w:fldChar w:fldCharType="separate"/>
      </w:r>
      <w:r w:rsidR="00953BB2">
        <w:t>3.4.4</w:t>
      </w:r>
      <w:r w:rsidR="001A03BE">
        <w:fldChar w:fldCharType="end"/>
      </w:r>
      <w:r w:rsidR="00580D76">
        <w:t>)</w:t>
      </w:r>
    </w:p>
    <w:p w:rsidR="007B5441" w:rsidRPr="00D51EDE" w:rsidRDefault="007B5441" w:rsidP="000D2A51"/>
    <w:p w:rsidR="00CB2C1F" w:rsidRDefault="00CB2C1F" w:rsidP="00CB2C1F">
      <w:pPr>
        <w:pStyle w:val="Ttulo3"/>
      </w:pPr>
      <w:bookmarkStart w:id="164" w:name="_Cálculo_aproximado_de"/>
      <w:bookmarkStart w:id="165" w:name="_Ref472266378"/>
      <w:bookmarkStart w:id="166" w:name="_Ref472274830"/>
      <w:bookmarkStart w:id="167" w:name="_Toc472530170"/>
      <w:bookmarkEnd w:id="164"/>
      <w:r>
        <w:t>Cálculo aproximado de vecinos</w:t>
      </w:r>
      <w:bookmarkEnd w:id="165"/>
      <w:bookmarkEnd w:id="166"/>
      <w:bookmarkEnd w:id="167"/>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1A03BE">
        <w:fldChar w:fldCharType="begin"/>
      </w:r>
      <w:r w:rsidR="000C3F29">
        <w:instrText xml:space="preserve"> REF _Ref471743373 \r \h </w:instrText>
      </w:r>
      <w:r w:rsidR="001A03BE">
        <w:fldChar w:fldCharType="separate"/>
      </w:r>
      <w:r w:rsidR="00953BB2">
        <w:t>[2]</w:t>
      </w:r>
      <w:r w:rsidR="001A03BE">
        <w:fldChar w:fldCharType="end"/>
      </w:r>
      <w:r w:rsidR="000C3F29">
        <w:t>,</w:t>
      </w:r>
      <w:ins w:id="168" w:author="Alejandro Bellogín" w:date="2017-01-18T23:54:00Z">
        <w:r w:rsidR="00450161">
          <w:t xml:space="preserve"> </w:t>
        </w:r>
      </w:ins>
      <w:ins w:id="169" w:author="Alejandro Bellogín" w:date="2017-01-18T23:55:00Z">
        <w:r w:rsidR="00450161">
          <w:fldChar w:fldCharType="begin"/>
        </w:r>
        <w:r w:rsidR="00450161">
          <w:instrText xml:space="preserve"> REF _Ref472547031 \r \h </w:instrText>
        </w:r>
      </w:ins>
      <w:r w:rsidR="00450161">
        <w:fldChar w:fldCharType="separate"/>
      </w:r>
      <w:ins w:id="170" w:author="Alejandro Bellogín" w:date="2017-01-18T23:55:00Z">
        <w:r w:rsidR="00450161">
          <w:t>[3]</w:t>
        </w:r>
        <w:r w:rsidR="00450161">
          <w:fldChar w:fldCharType="end"/>
        </w:r>
      </w:ins>
      <w:ins w:id="171" w:author="Alejandro Bellogín" w:date="2017-01-18T23:54:00Z">
        <w:r w:rsidR="00450161">
          <w:t xml:space="preserve"> </w:t>
        </w:r>
      </w:ins>
      <w:del w:id="172" w:author="Alejandro Bellogín" w:date="2017-01-18T23:54:00Z">
        <w:r w:rsidR="000C3F29" w:rsidDel="00450161">
          <w:delText xml:space="preserve"> </w:delText>
        </w:r>
        <w:r w:rsidR="001A03BE" w:rsidDel="00450161">
          <w:fldChar w:fldCharType="begin"/>
        </w:r>
        <w:r w:rsidR="000C3F29" w:rsidDel="00450161">
          <w:delInstrText xml:space="preserve"> REF _Ref471743356 \r \h </w:delInstrText>
        </w:r>
        <w:r w:rsidR="001A03BE" w:rsidDel="00450161">
          <w:fldChar w:fldCharType="separate"/>
        </w:r>
        <w:r w:rsidR="00953BB2" w:rsidDel="00450161">
          <w:rPr>
            <w:b/>
            <w:bCs/>
          </w:rPr>
          <w:delText>¡Error! No se encuentra el origen de la referencia.</w:delText>
        </w:r>
        <w:r w:rsidR="001A03BE" w:rsidDel="00450161">
          <w:fldChar w:fldCharType="end"/>
        </w:r>
        <w:r w:rsidR="000C3F29" w:rsidDel="00450161">
          <w:delText xml:space="preserve"> </w:delText>
        </w:r>
      </w:del>
      <w:r w:rsidR="000C3F29">
        <w:t xml:space="preserve">y </w:t>
      </w:r>
      <w:r w:rsidR="001A03BE">
        <w:fldChar w:fldCharType="begin"/>
      </w:r>
      <w:r w:rsidR="000C3F29">
        <w:instrText xml:space="preserve"> REF _Ref471743361 \r \h </w:instrText>
      </w:r>
      <w:r w:rsidR="001A03BE">
        <w:fldChar w:fldCharType="separate"/>
      </w:r>
      <w:r w:rsidR="00953BB2">
        <w:t>[4]</w:t>
      </w:r>
      <w:r w:rsidR="001A03BE">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3" w:name="_Toc472530246"/>
      <w:r>
        <w:t xml:space="preserve">Figura </w:t>
      </w:r>
      <w:r w:rsidR="001A03BE">
        <w:fldChar w:fldCharType="begin"/>
      </w:r>
      <w:r w:rsidR="00E13621">
        <w:instrText xml:space="preserve"> SEQ Figura \* ARABIC </w:instrText>
      </w:r>
      <w:r w:rsidR="001A03BE">
        <w:fldChar w:fldCharType="separate"/>
      </w:r>
      <w:r w:rsidR="00953BB2">
        <w:rPr>
          <w:noProof/>
        </w:rPr>
        <w:t>8</w:t>
      </w:r>
      <w:r w:rsidR="001A03BE">
        <w:rPr>
          <w:noProof/>
        </w:rPr>
        <w:fldChar w:fldCharType="end"/>
      </w:r>
      <w:r>
        <w:t>. Mapa bidimensional de usuarios</w:t>
      </w:r>
      <w:bookmarkEnd w:id="173"/>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4" w:name="_Toc472530247"/>
      <w:r>
        <w:t xml:space="preserve">Figura </w:t>
      </w:r>
      <w:r w:rsidR="001A03BE">
        <w:fldChar w:fldCharType="begin"/>
      </w:r>
      <w:r w:rsidR="00E13621">
        <w:instrText xml:space="preserve"> SEQ Figura \* ARABIC </w:instrText>
      </w:r>
      <w:r w:rsidR="001A03BE">
        <w:fldChar w:fldCharType="separate"/>
      </w:r>
      <w:r w:rsidR="00953BB2">
        <w:rPr>
          <w:noProof/>
        </w:rPr>
        <w:t>9</w:t>
      </w:r>
      <w:r w:rsidR="001A03BE">
        <w:rPr>
          <w:noProof/>
        </w:rPr>
        <w:fldChar w:fldCharType="end"/>
      </w:r>
      <w:r>
        <w:t xml:space="preserve">. Mapa de </w:t>
      </w:r>
      <w:r w:rsidR="001E51BC">
        <w:t>distribución</w:t>
      </w:r>
      <w:r>
        <w:t xml:space="preserve"> de usuarios en el espacio</w:t>
      </w:r>
      <w:bookmarkEnd w:id="174"/>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5" w:name="_Toc472530248"/>
      <w:r>
        <w:t xml:space="preserve">Figura </w:t>
      </w:r>
      <w:r w:rsidR="001A03BE">
        <w:fldChar w:fldCharType="begin"/>
      </w:r>
      <w:r w:rsidR="00E13621">
        <w:instrText xml:space="preserve"> SEQ Figura \* ARABIC </w:instrText>
      </w:r>
      <w:r w:rsidR="001A03BE">
        <w:fldChar w:fldCharType="separate"/>
      </w:r>
      <w:r w:rsidR="00953BB2">
        <w:rPr>
          <w:noProof/>
        </w:rPr>
        <w:t>10</w:t>
      </w:r>
      <w:r w:rsidR="001A03BE">
        <w:rPr>
          <w:noProof/>
        </w:rPr>
        <w:fldChar w:fldCharType="end"/>
      </w:r>
      <w:r>
        <w:t>. Mapa con tres particiones aleatorias</w:t>
      </w:r>
      <w:bookmarkEnd w:id="175"/>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6" w:name="_Toc472530249"/>
      <w:r>
        <w:t xml:space="preserve">Figura </w:t>
      </w:r>
      <w:r w:rsidR="001A03BE">
        <w:fldChar w:fldCharType="begin"/>
      </w:r>
      <w:r w:rsidR="00E13621">
        <w:instrText xml:space="preserve"> SEQ Figura \* ARABIC </w:instrText>
      </w:r>
      <w:r w:rsidR="001A03BE">
        <w:fldChar w:fldCharType="separate"/>
      </w:r>
      <w:r w:rsidR="00953BB2">
        <w:rPr>
          <w:noProof/>
        </w:rPr>
        <w:t>11</w:t>
      </w:r>
      <w:r w:rsidR="001A03BE">
        <w:rPr>
          <w:noProof/>
        </w:rPr>
        <w:fldChar w:fldCharType="end"/>
      </w:r>
      <w:r>
        <w:t>. Árbol resultante de realizar tres particiones</w:t>
      </w:r>
      <w:bookmarkEnd w:id="176"/>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7" w:name="_Toc472530250"/>
      <w:r>
        <w:t xml:space="preserve">Figura </w:t>
      </w:r>
      <w:r w:rsidR="001A03BE">
        <w:fldChar w:fldCharType="begin"/>
      </w:r>
      <w:r w:rsidR="00E13621">
        <w:instrText xml:space="preserve"> SEQ Figura \* ARABIC </w:instrText>
      </w:r>
      <w:r w:rsidR="001A03BE">
        <w:fldChar w:fldCharType="separate"/>
      </w:r>
      <w:r w:rsidR="00953BB2">
        <w:rPr>
          <w:noProof/>
        </w:rPr>
        <w:t>12</w:t>
      </w:r>
      <w:r w:rsidR="001A03BE">
        <w:rPr>
          <w:noProof/>
        </w:rPr>
        <w:fldChar w:fldCharType="end"/>
      </w:r>
      <w:r>
        <w:t>. Mapa de particiones para k=10</w:t>
      </w:r>
      <w:bookmarkEnd w:id="177"/>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8" w:name="_Toc472530251"/>
      <w:r>
        <w:t xml:space="preserve">Figura </w:t>
      </w:r>
      <w:r w:rsidR="001A03BE">
        <w:fldChar w:fldCharType="begin"/>
      </w:r>
      <w:r w:rsidR="00E13621">
        <w:instrText xml:space="preserve"> SEQ Figura \* ARABIC </w:instrText>
      </w:r>
      <w:r w:rsidR="001A03BE">
        <w:fldChar w:fldCharType="separate"/>
      </w:r>
      <w:r w:rsidR="00953BB2">
        <w:rPr>
          <w:noProof/>
        </w:rPr>
        <w:t>13</w:t>
      </w:r>
      <w:r w:rsidR="001A03BE">
        <w:rPr>
          <w:noProof/>
        </w:rPr>
        <w:fldChar w:fldCharType="end"/>
      </w:r>
      <w:r>
        <w:t>. Árbol binario de particiones para k=10.</w:t>
      </w:r>
      <w:bookmarkEnd w:id="178"/>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9" w:name="_Toc472530252"/>
      <w:r>
        <w:t xml:space="preserve">Figura </w:t>
      </w:r>
      <w:r w:rsidR="001A03BE">
        <w:fldChar w:fldCharType="begin"/>
      </w:r>
      <w:r w:rsidR="00E13621">
        <w:instrText xml:space="preserve"> SEQ Figura \* ARABIC </w:instrText>
      </w:r>
      <w:r w:rsidR="001A03BE">
        <w:fldChar w:fldCharType="separate"/>
      </w:r>
      <w:r w:rsidR="00953BB2">
        <w:rPr>
          <w:noProof/>
        </w:rPr>
        <w:t>14</w:t>
      </w:r>
      <w:r w:rsidR="001A03BE">
        <w:rPr>
          <w:noProof/>
        </w:rPr>
        <w:fldChar w:fldCharType="end"/>
      </w:r>
      <w:r>
        <w:t>. Búsqueda de un usuario en el espacio</w:t>
      </w:r>
      <w:bookmarkEnd w:id="179"/>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80" w:name="_Toc472530253"/>
      <w:r>
        <w:t xml:space="preserve">Figura </w:t>
      </w:r>
      <w:r w:rsidR="001A03BE">
        <w:fldChar w:fldCharType="begin"/>
      </w:r>
      <w:r w:rsidR="00E13621">
        <w:instrText xml:space="preserve"> SEQ Figura \* ARABIC </w:instrText>
      </w:r>
      <w:r w:rsidR="001A03BE">
        <w:fldChar w:fldCharType="separate"/>
      </w:r>
      <w:r w:rsidR="00953BB2">
        <w:rPr>
          <w:noProof/>
        </w:rPr>
        <w:t>15</w:t>
      </w:r>
      <w:r w:rsidR="001A03BE">
        <w:rPr>
          <w:noProof/>
        </w:rPr>
        <w:fldChar w:fldCharType="end"/>
      </w:r>
      <w:r>
        <w:t>. Árbol resultante de la búsqueda de un usuario</w:t>
      </w:r>
      <w:bookmarkEnd w:id="180"/>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81" w:name="_Toc472530254"/>
      <w:r>
        <w:t xml:space="preserve">Figura </w:t>
      </w:r>
      <w:r w:rsidR="001A03BE">
        <w:fldChar w:fldCharType="begin"/>
      </w:r>
      <w:r w:rsidR="00E13621">
        <w:instrText xml:space="preserve"> SEQ Figura \* ARABIC </w:instrText>
      </w:r>
      <w:r w:rsidR="001A03BE">
        <w:fldChar w:fldCharType="separate"/>
      </w:r>
      <w:r w:rsidR="00953BB2">
        <w:rPr>
          <w:noProof/>
        </w:rPr>
        <w:t>16</w:t>
      </w:r>
      <w:r w:rsidR="001A03BE">
        <w:rPr>
          <w:noProof/>
        </w:rPr>
        <w:fldChar w:fldCharType="end"/>
      </w:r>
      <w:r>
        <w:t>. Mapa de ampliación en la búsqueda de vecinos</w:t>
      </w:r>
      <w:bookmarkEnd w:id="181"/>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82" w:name="_Toc472530255"/>
      <w:r>
        <w:t xml:space="preserve">Figura </w:t>
      </w:r>
      <w:r w:rsidR="001A03BE">
        <w:fldChar w:fldCharType="begin"/>
      </w:r>
      <w:r w:rsidR="00E13621">
        <w:instrText xml:space="preserve"> SEQ Figura \* ARABIC </w:instrText>
      </w:r>
      <w:r w:rsidR="001A03BE">
        <w:fldChar w:fldCharType="separate"/>
      </w:r>
      <w:r w:rsidR="00953BB2">
        <w:rPr>
          <w:noProof/>
        </w:rPr>
        <w:t>17</w:t>
      </w:r>
      <w:r w:rsidR="001A03BE">
        <w:rPr>
          <w:noProof/>
        </w:rPr>
        <w:fldChar w:fldCharType="end"/>
      </w:r>
      <w:r>
        <w:t>. Árbol de ampliación en la búsqueda de vecinos</w:t>
      </w:r>
      <w:bookmarkEnd w:id="182"/>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3" w:name="_Toc472530256"/>
      <w:r>
        <w:t xml:space="preserve">Figura </w:t>
      </w:r>
      <w:r w:rsidR="001A03BE">
        <w:fldChar w:fldCharType="begin"/>
      </w:r>
      <w:r w:rsidR="00E13621">
        <w:instrText xml:space="preserve"> SEQ Figura \* ARABIC </w:instrText>
      </w:r>
      <w:r w:rsidR="001A03BE">
        <w:fldChar w:fldCharType="separate"/>
      </w:r>
      <w:r w:rsidR="00953BB2">
        <w:rPr>
          <w:noProof/>
        </w:rPr>
        <w:t>18</w:t>
      </w:r>
      <w:r w:rsidR="001A03BE">
        <w:rPr>
          <w:noProof/>
        </w:rPr>
        <w:fldChar w:fldCharType="end"/>
      </w:r>
      <w:r>
        <w:t>. Vecindario de candidatos a vecinos más próximos en el espacio</w:t>
      </w:r>
      <w:bookmarkEnd w:id="183"/>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4" w:name="_Toc472530257"/>
      <w:r>
        <w:t xml:space="preserve">Figura </w:t>
      </w:r>
      <w:r w:rsidR="001A03BE">
        <w:fldChar w:fldCharType="begin"/>
      </w:r>
      <w:r w:rsidR="00E13621">
        <w:instrText xml:space="preserve"> SEQ Figura \* ARABIC </w:instrText>
      </w:r>
      <w:r w:rsidR="001A03BE">
        <w:fldChar w:fldCharType="separate"/>
      </w:r>
      <w:r w:rsidR="00953BB2">
        <w:rPr>
          <w:noProof/>
        </w:rPr>
        <w:t>19</w:t>
      </w:r>
      <w:r w:rsidR="001A03BE">
        <w:rPr>
          <w:noProof/>
        </w:rPr>
        <w:fldChar w:fldCharType="end"/>
      </w:r>
      <w:r>
        <w:t>. Radio que comprende los vecinos más próximos</w:t>
      </w:r>
      <w:r w:rsidR="008017A3">
        <w:t xml:space="preserve"> en el espacio</w:t>
      </w:r>
      <w:bookmarkEnd w:id="184"/>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5" w:name="_Toc472530258"/>
      <w:r>
        <w:t xml:space="preserve">Figura </w:t>
      </w:r>
      <w:r w:rsidR="001A03BE">
        <w:fldChar w:fldCharType="begin"/>
      </w:r>
      <w:r w:rsidR="00E13621">
        <w:instrText xml:space="preserve"> SEQ Figura \* ARABIC </w:instrText>
      </w:r>
      <w:r w:rsidR="001A03BE">
        <w:fldChar w:fldCharType="separate"/>
      </w:r>
      <w:r w:rsidR="00953BB2">
        <w:rPr>
          <w:noProof/>
        </w:rPr>
        <w:t>20</w:t>
      </w:r>
      <w:r w:rsidR="001A03BE">
        <w:rPr>
          <w:noProof/>
        </w:rPr>
        <w:fldChar w:fldCharType="end"/>
      </w:r>
      <w:r>
        <w:t>. Mapa bidimensional</w:t>
      </w:r>
      <w:r w:rsidR="0057375B" w:rsidRPr="0057375B">
        <w:t xml:space="preserve"> </w:t>
      </w:r>
      <w:r w:rsidR="0057375B">
        <w:t>de vecinos</w:t>
      </w:r>
      <w:r>
        <w:t xml:space="preserve"> con particiones aleatorias</w:t>
      </w:r>
      <w:bookmarkEnd w:id="185"/>
    </w:p>
    <w:p w:rsidR="00CB2C1F" w:rsidRPr="00CB2C1F" w:rsidRDefault="00CB2C1F" w:rsidP="00CB2C1F"/>
    <w:p w:rsidR="00BB68D9" w:rsidRDefault="00BB68D9" w:rsidP="00817202">
      <w:pPr>
        <w:pStyle w:val="Ttulo3"/>
        <w:ind w:left="1418" w:hanging="1418"/>
      </w:pPr>
      <w:bookmarkStart w:id="186" w:name="_Toc472530171"/>
      <w:r>
        <w:t>Annoy vs NMSLIB</w:t>
      </w:r>
      <w:bookmarkEnd w:id="186"/>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7" w:name="_Toc472530259"/>
      <w:r>
        <w:t xml:space="preserve">Figura </w:t>
      </w:r>
      <w:r w:rsidR="001A03BE">
        <w:fldChar w:fldCharType="begin"/>
      </w:r>
      <w:r w:rsidR="00E13621">
        <w:instrText xml:space="preserve"> SEQ Figura \* ARABIC </w:instrText>
      </w:r>
      <w:r w:rsidR="001A03BE">
        <w:fldChar w:fldCharType="separate"/>
      </w:r>
      <w:r w:rsidR="00953BB2">
        <w:rPr>
          <w:noProof/>
        </w:rPr>
        <w:t>21</w:t>
      </w:r>
      <w:r w:rsidR="001A03BE">
        <w:rPr>
          <w:noProof/>
        </w:rPr>
        <w:fldChar w:fldCharType="end"/>
      </w:r>
      <w:r>
        <w:t>. Annoy vs NMSLIB</w:t>
      </w:r>
      <w:bookmarkEnd w:id="187"/>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8" w:name="_Ref472275569"/>
      <w:bookmarkStart w:id="189" w:name="_Ref472275595"/>
      <w:bookmarkStart w:id="190" w:name="_Toc472530172"/>
      <w:r>
        <w:lastRenderedPageBreak/>
        <w:t>Apache Thrift y NMSLIB</w:t>
      </w:r>
      <w:bookmarkEnd w:id="188"/>
      <w:bookmarkEnd w:id="189"/>
      <w:bookmarkEnd w:id="190"/>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91" w:name="_Toc472530260"/>
      <w:r>
        <w:t xml:space="preserve">Figura </w:t>
      </w:r>
      <w:r w:rsidR="001A03BE">
        <w:fldChar w:fldCharType="begin"/>
      </w:r>
      <w:r w:rsidR="00E13621">
        <w:instrText xml:space="preserve"> SEQ Figura \* ARABIC </w:instrText>
      </w:r>
      <w:r w:rsidR="001A03BE">
        <w:fldChar w:fldCharType="separate"/>
      </w:r>
      <w:r w:rsidR="00953BB2">
        <w:rPr>
          <w:noProof/>
        </w:rPr>
        <w:t>22</w:t>
      </w:r>
      <w:r w:rsidR="001A03BE">
        <w:rPr>
          <w:noProof/>
        </w:rPr>
        <w:fldChar w:fldCharType="end"/>
      </w:r>
      <w:r w:rsidR="00740A51">
        <w:t>. Esquema de</w:t>
      </w:r>
      <w:r>
        <w:t xml:space="preserve"> empleo de NMSLIB</w:t>
      </w:r>
      <w:bookmarkEnd w:id="191"/>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92" w:name="_Toc144524010"/>
      <w:bookmarkStart w:id="193" w:name="_Toc144524012"/>
      <w:bookmarkEnd w:id="192"/>
      <w:bookmarkEnd w:id="193"/>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194" w:name="_Toc472530173"/>
      <w:r w:rsidRPr="00B639BF">
        <w:rPr>
          <w:sz w:val="40"/>
          <w:szCs w:val="40"/>
        </w:rPr>
        <w:lastRenderedPageBreak/>
        <w:t>Integración, pruebas y r</w:t>
      </w:r>
      <w:r w:rsidR="007C3D8F" w:rsidRPr="00B639BF">
        <w:rPr>
          <w:sz w:val="40"/>
          <w:szCs w:val="40"/>
        </w:rPr>
        <w:t>esultados</w:t>
      </w:r>
      <w:bookmarkStart w:id="195" w:name="_Toc472530174"/>
      <w:bookmarkEnd w:id="194"/>
      <w:bookmarkEnd w:id="195"/>
    </w:p>
    <w:p w:rsidR="00953BB2" w:rsidRDefault="00040819" w:rsidP="00953BB2">
      <w:pPr>
        <w:pStyle w:val="Ttulo2"/>
      </w:pPr>
      <w:bookmarkStart w:id="196" w:name="_Toc472530175"/>
      <w:r>
        <w:t xml:space="preserve">Pruebas </w:t>
      </w:r>
      <w:r w:rsidR="00953BB2">
        <w:t>unitarias</w:t>
      </w:r>
      <w:bookmarkEnd w:id="196"/>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ins w:id="197" w:author="Alejandro Bellogín" w:date="2017-01-18T23:47:00Z">
        <w:r w:rsidR="00DB4DBB">
          <w:t>, además de las pruebas manuales habituales durante el desarrollo de todo el proyecto</w:t>
        </w:r>
      </w:ins>
      <w:r>
        <w:t>.</w:t>
      </w:r>
    </w:p>
    <w:p w:rsidR="00040819" w:rsidRDefault="00040819" w:rsidP="00817202"/>
    <w:p w:rsidR="002F548B" w:rsidRDefault="002F548B" w:rsidP="003E75DB">
      <w:pPr>
        <w:pStyle w:val="Ttulo2"/>
      </w:pPr>
      <w:bookmarkStart w:id="198" w:name="_Toc472530176"/>
      <w:r>
        <w:t>Datasets utilizados</w:t>
      </w:r>
      <w:bookmarkEnd w:id="198"/>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199" w:name="_Toc472530177"/>
      <w:r>
        <w:t>Resultados</w:t>
      </w:r>
      <w:bookmarkEnd w:id="199"/>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1A03BE">
        <w:fldChar w:fldCharType="begin"/>
      </w:r>
      <w:r w:rsidR="006F62E8">
        <w:instrText xml:space="preserve"> REF _Ref472356954 \r \h </w:instrText>
      </w:r>
      <w:r w:rsidR="001A03BE">
        <w:fldChar w:fldCharType="separate"/>
      </w:r>
      <w:r w:rsidR="00953BB2">
        <w:t>3.4</w:t>
      </w:r>
      <w:r w:rsidR="001A03BE">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1A03BE">
        <w:fldChar w:fldCharType="begin"/>
      </w:r>
      <w:r w:rsidR="00D03226">
        <w:instrText xml:space="preserve"> REF _Ref472451132 \r \h </w:instrText>
      </w:r>
      <w:r w:rsidR="001A03BE">
        <w:fldChar w:fldCharType="separate"/>
      </w:r>
      <w:r w:rsidR="00953BB2">
        <w:t>A.B</w:t>
      </w:r>
      <w:r w:rsidR="001A03BE">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fldSimple w:instr=" SEQ Tabla \* ARABIC ">
        <w:r w:rsidR="00953BB2">
          <w:rPr>
            <w:noProof/>
          </w:rPr>
          <w:t>1</w:t>
        </w:r>
      </w:fldSimple>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B12778" w:rsidRPr="00DB4DBB">
        <w:rPr>
          <w:i/>
          <w:rPrChange w:id="200" w:author="Alejandro Bellogín" w:date="2017-01-18T23:48:00Z">
            <w:rPr/>
          </w:rPrChange>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fldSimple w:instr=" SEQ Tabla \* ARABIC ">
        <w:r w:rsidR="00953BB2">
          <w:rPr>
            <w:noProof/>
          </w:rPr>
          <w:t>2</w:t>
        </w:r>
      </w:fldSimple>
      <w:r>
        <w:t>. Métricas de precisión para KNN basado en ítem</w:t>
      </w:r>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r>
        <w:t xml:space="preserve">Tabla </w:t>
      </w:r>
      <w:r w:rsidR="001A03BE">
        <w:fldChar w:fldCharType="begin"/>
      </w:r>
      <w:r w:rsidR="007640D9">
        <w:rPr>
          <w:b w:val="0"/>
        </w:rPr>
        <w:instrText xml:space="preserve"> SEQ Tabla \* ARABIC </w:instrText>
      </w:r>
      <w:r w:rsidR="001A03BE">
        <w:fldChar w:fldCharType="separate"/>
      </w:r>
      <w:r w:rsidR="00953BB2">
        <w:rPr>
          <w:b w:val="0"/>
          <w:noProof/>
        </w:rPr>
        <w:t>3</w:t>
      </w:r>
      <w:r w:rsidR="001A03BE">
        <w:rPr>
          <w:noProof/>
        </w:rPr>
        <w:fldChar w:fldCharType="end"/>
      </w:r>
      <w:r>
        <w:t>. Grado de semejanza de vecinos entre similitudes.</w:t>
      </w:r>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del w:id="201" w:author="Alejandro Bellogín" w:date="2017-01-18T23:48:00Z">
        <w:r w:rsidR="007640D9" w:rsidDel="00DB4DBB">
          <w:rPr>
            <w:sz w:val="24"/>
            <w:szCs w:val="24"/>
          </w:rPr>
          <w:delText xml:space="preserve">que </w:delText>
        </w:r>
      </w:del>
      <w:ins w:id="202" w:author="Alejandro Bellogín" w:date="2017-01-18T23:48:00Z">
        <w:r w:rsidR="00DB4DBB">
          <w:rPr>
            <w:sz w:val="24"/>
            <w:szCs w:val="24"/>
          </w:rPr>
          <w:t>qu</w:t>
        </w:r>
        <w:r w:rsidR="00DB4DBB">
          <w:rPr>
            <w:sz w:val="24"/>
            <w:szCs w:val="24"/>
          </w:rPr>
          <w:t>é</w:t>
        </w:r>
        <w:r w:rsidR="00DB4DBB">
          <w:rPr>
            <w:sz w:val="24"/>
            <w:szCs w:val="24"/>
          </w:rPr>
          <w:t xml:space="preserve"> </w:t>
        </w:r>
      </w:ins>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del w:id="203" w:author="Alejandro Bellogín" w:date="2017-01-18T23:48:00Z">
        <w:r w:rsidDel="00764318">
          <w:rPr>
            <w:sz w:val="24"/>
            <w:szCs w:val="24"/>
          </w:rPr>
          <w:delText xml:space="preserve">Pearson </w:delText>
        </w:r>
      </w:del>
      <w:ins w:id="204" w:author="Alejandro Bellogín" w:date="2017-01-18T23:48:00Z">
        <w:r w:rsidR="00764318">
          <w:rPr>
            <w:sz w:val="24"/>
            <w:szCs w:val="24"/>
          </w:rPr>
          <w:t>Jaccard</w:t>
        </w:r>
        <w:r w:rsidR="00764318">
          <w:rPr>
            <w:sz w:val="24"/>
            <w:szCs w:val="24"/>
          </w:rPr>
          <w:t xml:space="preserve"> </w:t>
        </w:r>
      </w:ins>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7C3D8F" w:rsidRPr="00B639BF" w:rsidRDefault="007C3D8F">
      <w:pPr>
        <w:pStyle w:val="Ttulo1"/>
        <w:rPr>
          <w:sz w:val="40"/>
          <w:szCs w:val="40"/>
        </w:rPr>
      </w:pPr>
      <w:bookmarkStart w:id="205" w:name="_Toc472530178"/>
      <w:r w:rsidRPr="00B639BF">
        <w:rPr>
          <w:sz w:val="40"/>
          <w:szCs w:val="40"/>
        </w:rPr>
        <w:t>Conclusiones y trabajo futuro</w:t>
      </w:r>
      <w:bookmarkEnd w:id="205"/>
    </w:p>
    <w:p w:rsidR="002009F2" w:rsidRDefault="002009F2" w:rsidP="001907BF">
      <w:pPr>
        <w:ind w:left="113"/>
      </w:pPr>
    </w:p>
    <w:p w:rsidR="009F2239" w:rsidRDefault="009F2239" w:rsidP="009F2239"/>
    <w:p w:rsidR="00DC0888" w:rsidRDefault="00DC0888" w:rsidP="009F2239">
      <w:pPr>
        <w:rPr>
          <w:ins w:id="206" w:author="Alejandro Bellogín" w:date="2017-01-18T23:50:00Z"/>
        </w:rPr>
      </w:pPr>
      <w:r>
        <w:t xml:space="preserve">Ya ha quedado claro que los sistemas de recomendación son realmente útiles, tanto para usuarios como </w:t>
      </w:r>
      <w:ins w:id="207" w:author="Alejandro Bellogín" w:date="2017-01-18T23:49:00Z">
        <w:r w:rsidR="00764318">
          <w:t xml:space="preserve">para </w:t>
        </w:r>
      </w:ins>
      <w:r w:rsidR="00B861D5">
        <w:t>organizaciones comerciales</w:t>
      </w:r>
      <w:ins w:id="208" w:author="Alejandro Bellogín" w:date="2017-01-18T23:49:00Z">
        <w:r w:rsidR="00764318">
          <w:t>,</w:t>
        </w:r>
      </w:ins>
      <w:r w:rsidR="00B67B1F">
        <w:t xml:space="preserve"> en </w:t>
      </w:r>
      <w:r w:rsidR="000628AB">
        <w:t>un mundo</w:t>
      </w:r>
      <w:r w:rsidR="00B67B1F">
        <w:t xml:space="preserve"> donde la cantidad de datos no para de crecer, llegando a un punto donde es difícil su manejo</w:t>
      </w:r>
      <w:r>
        <w:t xml:space="preserve">. Un </w:t>
      </w:r>
      <w:del w:id="209" w:author="Alejandro Bellogín" w:date="2017-01-18T23:50:00Z">
        <w:r w:rsidDel="00764318">
          <w:delText xml:space="preserve">recomendador </w:delText>
        </w:r>
      </w:del>
      <w:ins w:id="210" w:author="Alejandro Bellogín" w:date="2017-01-18T23:50:00Z">
        <w:r w:rsidR="00764318">
          <w:t xml:space="preserve">sistema de recomendación </w:t>
        </w:r>
      </w:ins>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9F61D6" w:rsidRDefault="009F2239" w:rsidP="003F5908">
      <w:pPr>
        <w:ind w:firstLine="426"/>
        <w:pPrChange w:id="211" w:author="Alejandro Bellogín" w:date="2017-01-18T23:52:00Z">
          <w:pPr/>
        </w:pPrChange>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F87353" w:rsidRDefault="00B06F1B" w:rsidP="003F5908">
      <w:pPr>
        <w:ind w:firstLine="426"/>
        <w:pPrChange w:id="212" w:author="Alejandro Bellogín" w:date="2017-01-18T23:52:00Z">
          <w:pPr/>
        </w:pPrChange>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w:t>
      </w:r>
      <w:del w:id="213" w:author="Alejandro Bellogín" w:date="2017-01-18T23:50:00Z">
        <w:r w:rsidR="00F87353" w:rsidDel="003F5908">
          <w:delText>,</w:delText>
        </w:r>
      </w:del>
      <w:r w:rsidR="00F87353">
        <w:t xml:space="preserve">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ins w:id="214" w:author="Alejandro Bellogín" w:date="2017-01-18T23:51:00Z">
        <w:r w:rsidR="003F5908">
          <w:t xml:space="preserve">es decir, que </w:t>
        </w:r>
      </w:ins>
      <w:r w:rsidR="006222EE">
        <w:t>cada usuario ha</w:t>
      </w:r>
      <w:ins w:id="215" w:author="Alejandro Bellogín" w:date="2017-01-18T23:51:00Z">
        <w:r w:rsidR="003F5908">
          <w:t>ya</w:t>
        </w:r>
      </w:ins>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del w:id="216" w:author="Alejandro Bellogín" w:date="2017-01-18T23:52:00Z">
        <w:r w:rsidDel="00E20CD9">
          <w:delText xml:space="preserve"> </w:delText>
        </w:r>
        <w:r w:rsidR="00F87353" w:rsidDel="00E20CD9">
          <w:delText>o,</w:delText>
        </w:r>
        <w:r w:rsidDel="00E20CD9">
          <w:delText xml:space="preserve"> por otra parte</w:delText>
        </w:r>
      </w:del>
      <w:ins w:id="217" w:author="Alejandro Bellogín" w:date="2017-01-18T23:52:00Z">
        <w:r w:rsidR="00E20CD9">
          <w:t>. Otra alternativa</w:t>
        </w:r>
      </w:ins>
      <w:del w:id="218" w:author="Alejandro Bellogín" w:date="2017-01-18T23:52:00Z">
        <w:r w:rsidDel="00E20CD9">
          <w:delText xml:space="preserve">, </w:delText>
        </w:r>
      </w:del>
      <w:ins w:id="219" w:author="Alejandro Bellogín" w:date="2017-01-18T23:52:00Z">
        <w:r w:rsidR="00E20CD9">
          <w:t xml:space="preserve"> sería </w:t>
        </w:r>
      </w:ins>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0"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footerReference w:type="default" r:id="rId61"/>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0" w:name="_Referencias"/>
      <w:bookmarkStart w:id="221" w:name="_Toc472530179"/>
      <w:bookmarkEnd w:id="220"/>
      <w:r w:rsidRPr="00B639BF">
        <w:rPr>
          <w:sz w:val="40"/>
          <w:szCs w:val="40"/>
        </w:rPr>
        <w:lastRenderedPageBreak/>
        <w:t>Referencias</w:t>
      </w:r>
      <w:bookmarkEnd w:id="221"/>
    </w:p>
    <w:p w:rsidR="00863148" w:rsidRPr="00817202" w:rsidRDefault="00863148" w:rsidP="00863148"/>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22" w:name="_Ref471743373"/>
      <w:r w:rsidRPr="004207D9">
        <w:rPr>
          <w:lang w:val="en-US"/>
        </w:rPr>
        <w:t>E. Bernhardsson, Algorithms and data structures, September 2015</w:t>
      </w:r>
      <w:r>
        <w:rPr>
          <w:lang w:val="en-US"/>
        </w:rPr>
        <w:t>.</w:t>
      </w:r>
      <w:bookmarkEnd w:id="222"/>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3" w:name="_Ref472547031"/>
      <w:r w:rsidRPr="004207D9">
        <w:rPr>
          <w:lang w:val="en-US"/>
        </w:rPr>
        <w:t>E. Bernhardsson, Curse of dimensionality, September 2015</w:t>
      </w:r>
      <w:r>
        <w:rPr>
          <w:lang w:val="en-US"/>
        </w:rPr>
        <w:t>.</w:t>
      </w:r>
      <w:bookmarkEnd w:id="223"/>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4" w:name="_Ref471743361"/>
      <w:r w:rsidRPr="004207D9">
        <w:rPr>
          <w:lang w:val="en-US"/>
        </w:rPr>
        <w:t>E. Bernhardsson, Nearest neighbors and vector models, September 2015</w:t>
      </w:r>
      <w:r>
        <w:rPr>
          <w:lang w:val="en-US"/>
        </w:rPr>
        <w:t>.</w:t>
      </w:r>
      <w:bookmarkEnd w:id="224"/>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25"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5"/>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26"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6"/>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27"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7"/>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28" w:name="_Ref471825484"/>
      <w:r w:rsidRPr="004174C8">
        <w:rPr>
          <w:lang w:val="es-ES_tradnl"/>
        </w:rPr>
        <w:t xml:space="preserve">Premio netflix. </w:t>
      </w:r>
      <w:hyperlink r:id="rId62" w:history="1">
        <w:r w:rsidRPr="004174C8">
          <w:rPr>
            <w:rStyle w:val="Hipervnculo"/>
            <w:lang w:val="es-ES_tradnl"/>
          </w:rPr>
          <w:t>http://www.netflixprize.com/</w:t>
        </w:r>
      </w:hyperlink>
      <w:bookmarkEnd w:id="228"/>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bookmarkStart w:id="229" w:name="_Toc472530180"/>
      <w:r w:rsidRPr="00810C92">
        <w:rPr>
          <w:lang w:val="en-GB"/>
        </w:rPr>
        <w:lastRenderedPageBreak/>
        <w:t>Glosario</w:t>
      </w:r>
      <w:bookmarkEnd w:id="229"/>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32" w:name="_Toc472530181"/>
      <w:r w:rsidRPr="00BA0931">
        <w:rPr>
          <w:lang w:val="en-GB"/>
        </w:rPr>
        <w:lastRenderedPageBreak/>
        <w:t>Anexos</w:t>
      </w:r>
      <w:bookmarkEnd w:id="232"/>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33" w:name="_Toc472530182"/>
      <w:r w:rsidRPr="00CC418A">
        <w:rPr>
          <w:lang w:val="en-US"/>
        </w:rPr>
        <w:t>Manual de instalación</w:t>
      </w:r>
      <w:bookmarkEnd w:id="233"/>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34" w:name="_Ref472451132"/>
      <w:bookmarkStart w:id="235" w:name="_Toc472530183"/>
      <w:r>
        <w:lastRenderedPageBreak/>
        <w:t>Resultados métricas de ranking</w:t>
      </w:r>
      <w:bookmarkEnd w:id="234"/>
      <w:bookmarkEnd w:id="235"/>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la URL del repositorio (</w:t>
      </w:r>
      <w:hyperlink r:id="rId68"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fldSimple w:instr=" SEQ Tabla \* ARABIC ">
        <w:r w:rsidR="00953BB2">
          <w:rPr>
            <w:noProof/>
          </w:rPr>
          <w:t>5</w:t>
        </w:r>
      </w:fldSimple>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7</w:t>
        </w:r>
      </w:fldSimple>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8</w:t>
        </w:r>
      </w:fldSimple>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36" w:name="_Toc141673753"/>
      <w:bookmarkStart w:id="237" w:name="_Toc141694968"/>
      <w:bookmarkStart w:id="238" w:name="_Toc141673755"/>
      <w:bookmarkStart w:id="239" w:name="_Toc141694970"/>
      <w:bookmarkStart w:id="240" w:name="_Toc141698015"/>
      <w:bookmarkStart w:id="241" w:name="_Toc141698194"/>
      <w:bookmarkStart w:id="242" w:name="_Toc141698369"/>
      <w:bookmarkStart w:id="243" w:name="_Toc141698536"/>
      <w:bookmarkStart w:id="244" w:name="_Toc141698703"/>
      <w:bookmarkStart w:id="245" w:name="_Toc141698685"/>
      <w:bookmarkStart w:id="246" w:name="_Toc141699020"/>
      <w:bookmarkStart w:id="247" w:name="_Toc141699188"/>
      <w:bookmarkStart w:id="248" w:name="_Toc141773807"/>
      <w:bookmarkStart w:id="249" w:name="_Toc141773977"/>
      <w:bookmarkStart w:id="250" w:name="_Toc143600331"/>
      <w:bookmarkStart w:id="251" w:name="_Toc141673756"/>
      <w:bookmarkStart w:id="252" w:name="_Toc141694971"/>
      <w:bookmarkStart w:id="253" w:name="_Toc141698016"/>
      <w:bookmarkStart w:id="254" w:name="_Toc141698195"/>
      <w:bookmarkStart w:id="255" w:name="_Toc141698370"/>
      <w:bookmarkStart w:id="256" w:name="_Toc141698537"/>
      <w:bookmarkStart w:id="257" w:name="_Toc141698704"/>
      <w:bookmarkStart w:id="258" w:name="_Toc141698686"/>
      <w:bookmarkStart w:id="259" w:name="_Toc141699021"/>
      <w:bookmarkStart w:id="260" w:name="_Toc141699189"/>
      <w:bookmarkStart w:id="261" w:name="_Toc141773808"/>
      <w:bookmarkStart w:id="262" w:name="_Toc141773978"/>
      <w:bookmarkStart w:id="263" w:name="_Toc143600332"/>
      <w:bookmarkStart w:id="264" w:name="_Toc141673757"/>
      <w:bookmarkStart w:id="265" w:name="_Toc141694972"/>
      <w:bookmarkStart w:id="266" w:name="_Toc141698017"/>
      <w:bookmarkStart w:id="267" w:name="_Toc141698196"/>
      <w:bookmarkStart w:id="268" w:name="_Toc141698371"/>
      <w:bookmarkStart w:id="269" w:name="_Toc141698538"/>
      <w:bookmarkStart w:id="270" w:name="_Toc141698705"/>
      <w:bookmarkStart w:id="271" w:name="_Toc141698687"/>
      <w:bookmarkStart w:id="272" w:name="_Toc141699022"/>
      <w:bookmarkStart w:id="273" w:name="_Toc141699190"/>
      <w:bookmarkStart w:id="274" w:name="_Toc141773809"/>
      <w:bookmarkStart w:id="275" w:name="_Toc141773979"/>
      <w:bookmarkStart w:id="276" w:name="_Toc143600333"/>
      <w:bookmarkStart w:id="277" w:name="_Toc141673758"/>
      <w:bookmarkStart w:id="278" w:name="_Toc141694973"/>
      <w:bookmarkStart w:id="279" w:name="_Toc141698018"/>
      <w:bookmarkStart w:id="280" w:name="_Toc141698197"/>
      <w:bookmarkStart w:id="281" w:name="_Toc141698372"/>
      <w:bookmarkStart w:id="282" w:name="_Toc141698539"/>
      <w:bookmarkStart w:id="283" w:name="_Toc141698706"/>
      <w:bookmarkStart w:id="284" w:name="_Toc141698688"/>
      <w:bookmarkStart w:id="285" w:name="_Toc141699023"/>
      <w:bookmarkStart w:id="286" w:name="_Toc141699191"/>
      <w:bookmarkStart w:id="287" w:name="_Toc141773810"/>
      <w:bookmarkStart w:id="288" w:name="_Toc141773980"/>
      <w:bookmarkStart w:id="289" w:name="_Toc143600334"/>
      <w:bookmarkStart w:id="290" w:name="_Toc141673759"/>
      <w:bookmarkStart w:id="291" w:name="_Toc141694974"/>
      <w:bookmarkStart w:id="292" w:name="_Toc141698019"/>
      <w:bookmarkStart w:id="293" w:name="_Toc141698198"/>
      <w:bookmarkStart w:id="294" w:name="_Toc141698373"/>
      <w:bookmarkStart w:id="295" w:name="_Toc141698540"/>
      <w:bookmarkStart w:id="296" w:name="_Toc141698707"/>
      <w:bookmarkStart w:id="297" w:name="_Toc141698689"/>
      <w:bookmarkStart w:id="298" w:name="_Toc141699024"/>
      <w:bookmarkStart w:id="299" w:name="_Toc141699192"/>
      <w:bookmarkStart w:id="300" w:name="_Toc141773811"/>
      <w:bookmarkStart w:id="301" w:name="_Toc141773981"/>
      <w:bookmarkStart w:id="302" w:name="_Toc143600335"/>
      <w:bookmarkStart w:id="303" w:name="_Toc141673760"/>
      <w:bookmarkStart w:id="304" w:name="_Toc141694975"/>
      <w:bookmarkStart w:id="305" w:name="_Toc141698020"/>
      <w:bookmarkStart w:id="306" w:name="_Toc141698199"/>
      <w:bookmarkStart w:id="307" w:name="_Toc141698374"/>
      <w:bookmarkStart w:id="308" w:name="_Toc141698541"/>
      <w:bookmarkStart w:id="309" w:name="_Toc141698708"/>
      <w:bookmarkStart w:id="310" w:name="_Toc141698690"/>
      <w:bookmarkStart w:id="311" w:name="_Toc141699025"/>
      <w:bookmarkStart w:id="312" w:name="_Toc141699193"/>
      <w:bookmarkStart w:id="313" w:name="_Toc141773812"/>
      <w:bookmarkStart w:id="314" w:name="_Toc141773982"/>
      <w:bookmarkStart w:id="315" w:name="_Toc143600336"/>
      <w:bookmarkStart w:id="316" w:name="_Toc141673770"/>
      <w:bookmarkStart w:id="317" w:name="_Toc141694985"/>
      <w:bookmarkStart w:id="318" w:name="_Toc141698030"/>
      <w:bookmarkStart w:id="319" w:name="_Toc141698209"/>
      <w:bookmarkStart w:id="320" w:name="_Toc141698384"/>
      <w:bookmarkStart w:id="321" w:name="_Toc141698551"/>
      <w:bookmarkStart w:id="322" w:name="_Toc141698718"/>
      <w:bookmarkStart w:id="323" w:name="_Toc141698867"/>
      <w:bookmarkStart w:id="324" w:name="_Toc141699036"/>
      <w:bookmarkStart w:id="325" w:name="_Toc141699204"/>
      <w:bookmarkStart w:id="326" w:name="_Toc141773823"/>
      <w:bookmarkStart w:id="327" w:name="_Toc141773993"/>
      <w:bookmarkStart w:id="328" w:name="_Toc141673831"/>
      <w:bookmarkStart w:id="329" w:name="_Toc141695046"/>
      <w:bookmarkStart w:id="330" w:name="_Toc141698091"/>
      <w:bookmarkStart w:id="331" w:name="_Toc141698270"/>
      <w:bookmarkStart w:id="332" w:name="_Toc141698445"/>
      <w:bookmarkStart w:id="333" w:name="_Toc141698612"/>
      <w:bookmarkStart w:id="334" w:name="_Toc141698779"/>
      <w:bookmarkStart w:id="335" w:name="_Toc141698928"/>
      <w:bookmarkStart w:id="336" w:name="_Toc141699097"/>
      <w:bookmarkStart w:id="337" w:name="_Toc141699265"/>
      <w:bookmarkStart w:id="338" w:name="_Toc141773884"/>
      <w:bookmarkStart w:id="339" w:name="_Toc141774054"/>
      <w:bookmarkStart w:id="340" w:name="_Toc141673848"/>
      <w:bookmarkStart w:id="341" w:name="_Toc141695063"/>
      <w:bookmarkStart w:id="342" w:name="_Toc141698108"/>
      <w:bookmarkStart w:id="343" w:name="_Toc141698287"/>
      <w:bookmarkStart w:id="344" w:name="_Toc141673850"/>
      <w:bookmarkStart w:id="345" w:name="_Toc141695065"/>
      <w:bookmarkStart w:id="346" w:name="_Toc141698110"/>
      <w:bookmarkStart w:id="347" w:name="_Toc141698289"/>
      <w:bookmarkStart w:id="348" w:name="_Toc141673852"/>
      <w:bookmarkStart w:id="349" w:name="_Toc141695067"/>
      <w:bookmarkStart w:id="350" w:name="_Toc141698112"/>
      <w:bookmarkStart w:id="351" w:name="_Toc141698291"/>
      <w:bookmarkStart w:id="352" w:name="_E_Funciones_trascendentales"/>
      <w:bookmarkStart w:id="353" w:name="_Funciones_trascendentales"/>
      <w:bookmarkStart w:id="354" w:name="Regularized_Gamma_functions"/>
      <w:bookmarkStart w:id="355" w:name="References"/>
      <w:bookmarkStart w:id="356" w:name="_Conceptos_estadísticos"/>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285F" w:rsidRDefault="0098285F">
      <w:r>
        <w:separator/>
      </w:r>
    </w:p>
  </w:endnote>
  <w:endnote w:type="continuationSeparator" w:id="0">
    <w:p w:rsidR="0098285F" w:rsidRDefault="0098285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BE314E" w:rsidRDefault="00BE314E"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DB6131" w:rsidRDefault="00BE314E"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9704D8" w:rsidRDefault="00BE314E"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3F5908">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3F5908">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50161">
      <w:rPr>
        <w:rStyle w:val="Nmerodepgina"/>
        <w:noProof/>
      </w:rPr>
      <w:t>19</w:t>
    </w:r>
    <w:r>
      <w:rPr>
        <w:rStyle w:val="Nmerodepgina"/>
      </w:rPr>
      <w:fldChar w:fldCharType="end"/>
    </w:r>
  </w:p>
  <w:p w:rsidR="00BE314E" w:rsidRPr="004C3934" w:rsidRDefault="00BE314E"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50161">
      <w:rPr>
        <w:rStyle w:val="Nmerodepgina"/>
        <w:noProof/>
      </w:rPr>
      <w:t>27</w:t>
    </w:r>
    <w:r>
      <w:rPr>
        <w:rStyle w:val="Nmerodepgina"/>
      </w:rPr>
      <w:fldChar w:fldCharType="end"/>
    </w:r>
  </w:p>
  <w:p w:rsidR="00BE314E" w:rsidRPr="004C3934" w:rsidRDefault="00BE314E"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908">
      <w:rPr>
        <w:rStyle w:val="Nmerodepgina"/>
        <w:noProof/>
      </w:rPr>
      <w:t>I</w:t>
    </w:r>
    <w:r>
      <w:rPr>
        <w:rStyle w:val="Nmerodepgina"/>
      </w:rPr>
      <w:fldChar w:fldCharType="end"/>
    </w:r>
  </w:p>
  <w:p w:rsidR="00BE314E" w:rsidRDefault="00BE314E"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F45B3E">
      <w:rPr>
        <w:lang w:val="en-GB"/>
        <w:rPrChange w:id="230" w:author="Alejandro Bellogín" w:date="2017-01-18T23:42:00Z">
          <w:rPr/>
        </w:rPrChange>
      </w:rPr>
      <w:instrText>HYPERLINK "https://github.com/searchivarius/NMSLIB"</w:instrText>
    </w:r>
    <w:r>
      <w:fldChar w:fldCharType="separate"/>
    </w:r>
    <w:r w:rsidRPr="00F54D15">
      <w:rPr>
        <w:rStyle w:val="Hipervnculo"/>
        <w:lang w:val="en-US"/>
      </w:rPr>
      <w:t>https://github.com/searchivarius/NMSLIB</w:t>
    </w:r>
    <w:r>
      <w:fldChar w:fldCharType="end"/>
    </w:r>
  </w:p>
  <w:p w:rsidR="00BE314E" w:rsidRPr="00F54D15" w:rsidRDefault="00BE314E" w:rsidP="00DB6131">
    <w:pPr>
      <w:pStyle w:val="Piedepgina"/>
      <w:ind w:right="360"/>
      <w:rPr>
        <w:lang w:val="en-US"/>
      </w:rPr>
    </w:pPr>
    <w:r>
      <w:rPr>
        <w:vertAlign w:val="superscript"/>
        <w:lang w:val="en-US"/>
      </w:rPr>
      <w:t>2</w:t>
    </w:r>
    <w:r>
      <w:rPr>
        <w:lang w:val="en-US"/>
      </w:rPr>
      <w:t xml:space="preserve">Apache Trhift - </w:t>
    </w:r>
    <w:r>
      <w:fldChar w:fldCharType="begin"/>
    </w:r>
    <w:r w:rsidRPr="00F45B3E">
      <w:rPr>
        <w:lang w:val="en-GB"/>
        <w:rPrChange w:id="231" w:author="Alejandro Bellogín" w:date="2017-01-18T23:42:00Z">
          <w:rPr/>
        </w:rPrChange>
      </w:rPr>
      <w:instrText>HYPERLINK "http://www-eu.apache.org/dist/thrift/0.9.2/"</w:instrText>
    </w:r>
    <w:r>
      <w:fldChar w:fldCharType="separate"/>
    </w:r>
    <w:r w:rsidRPr="00F54D15">
      <w:rPr>
        <w:rStyle w:val="Hipervnculo"/>
        <w:lang w:val="en-US"/>
      </w:rPr>
      <w:t>http://www-eu.apache.org/dist/thrift/0.9.2/</w:t>
    </w:r>
    <w:r>
      <w:fldChar w:fldCharType="end"/>
    </w:r>
  </w:p>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285F" w:rsidRDefault="0098285F">
      <w:r>
        <w:separator/>
      </w:r>
    </w:p>
  </w:footnote>
  <w:footnote w:type="continuationSeparator" w:id="0">
    <w:p w:rsidR="0098285F" w:rsidRDefault="0098285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jc w:val="right"/>
      <w:rPr>
        <w:u w:val="single"/>
      </w:rPr>
    </w:pPr>
  </w:p>
  <w:p w:rsidR="00BE314E" w:rsidRDefault="00BE314E">
    <w:pPr>
      <w:pStyle w:val="Encabezado"/>
      <w:rPr>
        <w:u w:val="single"/>
      </w:rPr>
    </w:pPr>
  </w:p>
  <w:p w:rsidR="00BE314E" w:rsidRDefault="00BE314E">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285F"/>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3.xml"/><Relationship Id="rId68" Type="http://schemas.openxmlformats.org/officeDocument/2006/relationships/hyperlink" Target="https://github.com/AlejandroGil/TF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gif"/><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9.xml"/><Relationship Id="rId74" Type="http://schemas.openxmlformats.org/officeDocument/2006/relationships/image" Target="media/image50.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AlejandroGil/TFG" TargetMode="External"/><Relationship Id="rId65" Type="http://schemas.openxmlformats.org/officeDocument/2006/relationships/footer" Target="footer8.xml"/><Relationship Id="rId73"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4.xml"/><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8.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emf"/><Relationship Id="rId67"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www.netflixprize.com/" TargetMode="External"/><Relationship Id="rId70" Type="http://schemas.openxmlformats.org/officeDocument/2006/relationships/image" Target="media/image46.pn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C756C-DB3D-4FD4-B2B6-9C8903DD9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55</Pages>
  <Words>10485</Words>
  <Characters>57669</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68018</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167</cp:revision>
  <cp:lastPrinted>2017-01-15T16:57:00Z</cp:lastPrinted>
  <dcterms:created xsi:type="dcterms:W3CDTF">2017-01-15T16:57:00Z</dcterms:created>
  <dcterms:modified xsi:type="dcterms:W3CDTF">2017-01-18T22:55:00Z</dcterms:modified>
</cp:coreProperties>
</file>